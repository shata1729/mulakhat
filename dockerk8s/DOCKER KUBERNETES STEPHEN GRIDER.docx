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7C29A6" w14:textId="2C7D146E" w:rsidR="00F04FC6" w:rsidRPr="0028715B" w:rsidRDefault="00B453B9" w:rsidP="00F43C3B">
      <w:pPr>
        <w:jc w:val="center"/>
        <w:rPr>
          <w:b/>
          <w:bCs/>
          <w:color w:val="4472C4" w:themeColor="accent1"/>
          <w:sz w:val="144"/>
          <w:szCs w:val="144"/>
        </w:rPr>
      </w:pPr>
      <w:r>
        <w:rPr>
          <w:b/>
          <w:bCs/>
          <w:color w:val="4472C4" w:themeColor="accent1"/>
          <w:sz w:val="144"/>
          <w:szCs w:val="144"/>
        </w:rPr>
        <w:t>DOCKER</w:t>
      </w:r>
      <w:r>
        <w:rPr>
          <w:b/>
          <w:bCs/>
          <w:color w:val="4472C4" w:themeColor="accent1"/>
          <w:sz w:val="144"/>
          <w:szCs w:val="144"/>
        </w:rPr>
        <w:br/>
        <w:t>KUBERNETES</w:t>
      </w:r>
    </w:p>
    <w:p w14:paraId="30FA99A9" w14:textId="70E579E3" w:rsidR="00F43C3B" w:rsidRPr="0028715B" w:rsidRDefault="00B42E73" w:rsidP="00F43C3B">
      <w:pPr>
        <w:jc w:val="center"/>
        <w:rPr>
          <w:b/>
          <w:bCs/>
          <w:color w:val="FFC000"/>
          <w:sz w:val="144"/>
          <w:szCs w:val="144"/>
        </w:rPr>
      </w:pPr>
      <w:r w:rsidRPr="0028715B">
        <w:rPr>
          <w:b/>
          <w:bCs/>
          <w:color w:val="FFC000"/>
          <w:sz w:val="144"/>
          <w:szCs w:val="144"/>
        </w:rPr>
        <w:t>STEPHEN GRIDER</w:t>
      </w:r>
    </w:p>
    <w:p w14:paraId="7D74476F" w14:textId="49EF76E7" w:rsidR="00B42E73" w:rsidRPr="00F43C3B" w:rsidRDefault="00F43C3B" w:rsidP="00F43C3B">
      <w:pPr>
        <w:rPr>
          <w:b/>
          <w:bCs/>
          <w:color w:val="4472C4" w:themeColor="accent1"/>
          <w:sz w:val="72"/>
          <w:szCs w:val="72"/>
        </w:rPr>
      </w:pPr>
      <w:r>
        <w:rPr>
          <w:b/>
          <w:bCs/>
          <w:color w:val="4472C4" w:themeColor="accent1"/>
          <w:sz w:val="72"/>
          <w:szCs w:val="72"/>
        </w:rPr>
        <w:br w:type="page"/>
      </w:r>
    </w:p>
    <w:sdt>
      <w:sdtPr>
        <w:rPr>
          <w:rFonts w:ascii="Courier New" w:eastAsiaTheme="minorHAnsi" w:hAnsi="Courier New" w:cs="Courier New"/>
          <w:b/>
          <w:bCs/>
          <w:color w:val="auto"/>
          <w:sz w:val="52"/>
          <w:szCs w:val="52"/>
          <w:lang w:bidi="mr-IN"/>
        </w:rPr>
        <w:id w:val="315072165"/>
        <w:docPartObj>
          <w:docPartGallery w:val="Table of Contents"/>
          <w:docPartUnique/>
        </w:docPartObj>
      </w:sdtPr>
      <w:sdtEndPr>
        <w:rPr>
          <w:b w:val="0"/>
          <w:bCs w:val="0"/>
          <w:sz w:val="22"/>
          <w:szCs w:val="20"/>
        </w:rPr>
      </w:sdtEndPr>
      <w:sdtContent>
        <w:p w14:paraId="0D4EBCC2" w14:textId="34C7C180" w:rsidR="00F43C3B" w:rsidRPr="00411F4C" w:rsidRDefault="00F43C3B">
          <w:pPr>
            <w:pStyle w:val="TOCHeading"/>
            <w:rPr>
              <w:rFonts w:ascii="Courier New" w:hAnsi="Courier New" w:cs="Courier New"/>
              <w:b/>
              <w:bCs/>
              <w:sz w:val="52"/>
              <w:szCs w:val="52"/>
            </w:rPr>
          </w:pPr>
          <w:r w:rsidRPr="00411F4C">
            <w:rPr>
              <w:rFonts w:ascii="Courier New" w:hAnsi="Courier New" w:cs="Courier New"/>
              <w:b/>
              <w:bCs/>
              <w:sz w:val="52"/>
              <w:szCs w:val="52"/>
            </w:rPr>
            <w:t>Table of Contents</w:t>
          </w:r>
        </w:p>
        <w:p w14:paraId="7BA8DB40" w14:textId="322BA100" w:rsidR="00BE4EC4" w:rsidRDefault="00F43C3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11F4C">
            <w:rPr>
              <w:rFonts w:ascii="Courier New" w:hAnsi="Courier New" w:cs="Courier New"/>
            </w:rPr>
            <w:fldChar w:fldCharType="begin"/>
          </w:r>
          <w:r w:rsidRPr="00411F4C">
            <w:rPr>
              <w:rFonts w:ascii="Courier New" w:hAnsi="Courier New" w:cs="Courier New"/>
            </w:rPr>
            <w:instrText xml:space="preserve"> TOC \o "1-3" \h \z \u </w:instrText>
          </w:r>
          <w:r w:rsidRPr="00411F4C">
            <w:rPr>
              <w:rFonts w:ascii="Courier New" w:hAnsi="Courier New" w:cs="Courier New"/>
            </w:rPr>
            <w:fldChar w:fldCharType="separate"/>
          </w:r>
          <w:hyperlink w:anchor="_Toc104643218" w:history="1">
            <w:r w:rsidR="00BE4EC4" w:rsidRPr="00D10E8C">
              <w:rPr>
                <w:rStyle w:val="Hyperlink"/>
                <w:b/>
                <w:bCs/>
                <w:noProof/>
              </w:rPr>
              <w:t>I] Dive into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_Toc104643218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7F00FE7" w14:textId="348A474D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19" w:history="1">
            <w:r w:rsidR="00BE4EC4" w:rsidRPr="00D10E8C">
              <w:rPr>
                <w:rStyle w:val="Hyperlink"/>
                <w:noProof/>
              </w:rPr>
              <w:t>3. Why Use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_Toc104643219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F9EC8E3" w14:textId="2D35195B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0" w:history="1">
            <w:r w:rsidR="00BE4EC4" w:rsidRPr="00D10E8C">
              <w:rPr>
                <w:rStyle w:val="Hyperlink"/>
                <w:noProof/>
              </w:rPr>
              <w:t>4. What is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98DA09B" w14:textId="58B42915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1" w:history="1">
            <w:r w:rsidR="00BE4EC4" w:rsidRPr="00D10E8C">
              <w:rPr>
                <w:rStyle w:val="Hyperlink"/>
                <w:noProof/>
              </w:rPr>
              <w:t>5. Docker for Mac/Windows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95722C5" w14:textId="41F0869A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2" w:history="1">
            <w:r w:rsidR="00BE4EC4" w:rsidRPr="00D10E8C">
              <w:rPr>
                <w:rStyle w:val="Hyperlink"/>
                <w:noProof/>
              </w:rPr>
              <w:t>6. Installing Docker on MacOS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DD857A" w14:textId="274271FA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3" w:history="1">
            <w:r w:rsidR="00BE4EC4" w:rsidRPr="00D10E8C">
              <w:rPr>
                <w:rStyle w:val="Hyperlink"/>
                <w:noProof/>
              </w:rPr>
              <w:t>7. Installing Docker with WSL2 on Windows 10 Home and Pro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3569613" w14:textId="4EF87669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4" w:history="1">
            <w:r w:rsidR="00BE4EC4" w:rsidRPr="00D10E8C">
              <w:rPr>
                <w:rStyle w:val="Hyperlink"/>
                <w:noProof/>
              </w:rPr>
              <w:t>8. Installing Docker for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BC84160" w14:textId="02248C50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5" w:history="1">
            <w:r w:rsidR="00BE4EC4" w:rsidRPr="00D10E8C">
              <w:rPr>
                <w:rStyle w:val="Hyperlink"/>
                <w:noProof/>
              </w:rPr>
              <w:t>9. More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C80DDFB" w14:textId="288C18A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6" w:history="1">
            <w:r w:rsidR="00BE4EC4" w:rsidRPr="00D10E8C">
              <w:rPr>
                <w:rStyle w:val="Hyperlink"/>
                <w:noProof/>
              </w:rPr>
              <w:t>10. More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6D0EBC7" w14:textId="3AA371C6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7" w:history="1">
            <w:r w:rsidR="00BE4EC4" w:rsidRPr="00D10E8C">
              <w:rPr>
                <w:rStyle w:val="Hyperlink"/>
                <w:noProof/>
              </w:rPr>
              <w:t>11. Installing Docker on Linux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7F22C66" w14:textId="2528AD13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8" w:history="1">
            <w:r w:rsidR="00BE4EC4" w:rsidRPr="00D10E8C">
              <w:rPr>
                <w:rStyle w:val="Hyperlink"/>
                <w:noProof/>
              </w:rPr>
              <w:t>12. Using the Docker Client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09E2FAE" w14:textId="7C74C220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9" w:history="1">
            <w:r w:rsidR="00BE4EC4" w:rsidRPr="00D10E8C">
              <w:rPr>
                <w:rStyle w:val="Hyperlink"/>
                <w:noProof/>
              </w:rPr>
              <w:t>13. But Really… What’s a Container?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F97EBE5" w14:textId="32B17369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0" w:history="1">
            <w:r w:rsidR="00BE4EC4" w:rsidRPr="00D10E8C">
              <w:rPr>
                <w:rStyle w:val="Hyperlink"/>
                <w:noProof/>
              </w:rPr>
              <w:t>14.How’s Docker Running on Your Computer?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241872F" w14:textId="7B682D46" w:rsidR="00BE4EC4" w:rsidRDefault="00A25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1" w:history="1">
            <w:r w:rsidR="00BE4EC4" w:rsidRPr="00D10E8C">
              <w:rPr>
                <w:rStyle w:val="Hyperlink"/>
                <w:b/>
                <w:bCs/>
                <w:noProof/>
              </w:rPr>
              <w:t>II] Manipulating Containers with Docker Client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6EBEB7E" w14:textId="697ECDF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2" w:history="1">
            <w:r w:rsidR="00BE4EC4" w:rsidRPr="00D10E8C">
              <w:rPr>
                <w:rStyle w:val="Hyperlink"/>
                <w:noProof/>
              </w:rPr>
              <w:t>15. Docker Run in Detail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3B61D50" w14:textId="55585F7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3" w:history="1">
            <w:r w:rsidR="00BE4EC4" w:rsidRPr="00D10E8C">
              <w:rPr>
                <w:rStyle w:val="Hyperlink"/>
                <w:noProof/>
              </w:rPr>
              <w:t>16. Overriding Default Commands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C8F460C" w14:textId="3B650DC8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4" w:history="1">
            <w:r w:rsidR="00BE4EC4" w:rsidRPr="00D10E8C">
              <w:rPr>
                <w:rStyle w:val="Hyperlink"/>
                <w:noProof/>
              </w:rPr>
              <w:t>17. Listing Running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F7F3F36" w14:textId="06D511C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5" w:history="1">
            <w:r w:rsidR="00BE4EC4" w:rsidRPr="00D10E8C">
              <w:rPr>
                <w:rStyle w:val="Hyperlink"/>
                <w:noProof/>
              </w:rPr>
              <w:t>18. Container Lifecycle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FA8B00A" w14:textId="599D5A4B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6" w:history="1">
            <w:r w:rsidR="00BE4EC4" w:rsidRPr="00D10E8C">
              <w:rPr>
                <w:rStyle w:val="Hyperlink"/>
                <w:noProof/>
              </w:rPr>
              <w:t>19. Restarting Stopped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5765D07" w14:textId="07AC5C75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7" w:history="1">
            <w:r w:rsidR="00BE4EC4" w:rsidRPr="00D10E8C">
              <w:rPr>
                <w:rStyle w:val="Hyperlink"/>
                <w:noProof/>
              </w:rPr>
              <w:t>20. Removing Stopped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8DBB6E1" w14:textId="5652DD00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8" w:history="1">
            <w:r w:rsidR="00BE4EC4" w:rsidRPr="00D10E8C">
              <w:rPr>
                <w:rStyle w:val="Hyperlink"/>
                <w:noProof/>
              </w:rPr>
              <w:t>21. Retrieving Log Outputs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0038757" w14:textId="35BF1598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9" w:history="1">
            <w:r w:rsidR="00BE4EC4" w:rsidRPr="00D10E8C">
              <w:rPr>
                <w:rStyle w:val="Hyperlink"/>
                <w:noProof/>
              </w:rPr>
              <w:t>22. Stopping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26BF7E2" w14:textId="65B3EC1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0" w:history="1">
            <w:r w:rsidR="00BE4EC4" w:rsidRPr="00D10E8C">
              <w:rPr>
                <w:rStyle w:val="Hyperlink"/>
                <w:noProof/>
              </w:rPr>
              <w:t>23. Multi-Command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3118CCA" w14:textId="1F46898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1" w:history="1">
            <w:r w:rsidR="00BE4EC4" w:rsidRPr="00D10E8C">
              <w:rPr>
                <w:rStyle w:val="Hyperlink"/>
                <w:noProof/>
              </w:rPr>
              <w:t>24. Executing Commands in Running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3530C9B" w14:textId="5222EDDF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2" w:history="1">
            <w:r w:rsidR="00BE4EC4" w:rsidRPr="00D10E8C">
              <w:rPr>
                <w:rStyle w:val="Hyperlink"/>
                <w:noProof/>
              </w:rPr>
              <w:t>25. The Purpose of IT Flag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4176D61" w14:textId="693E0AE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3" w:history="1">
            <w:r w:rsidR="00BE4EC4" w:rsidRPr="00D10E8C">
              <w:rPr>
                <w:rStyle w:val="Hyperlink"/>
                <w:noProof/>
              </w:rPr>
              <w:t>26. Getting a Command Prompt in a Container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1CBD843" w14:textId="24DC579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4" w:history="1">
            <w:r w:rsidR="00BE4EC4" w:rsidRPr="00D10E8C">
              <w:rPr>
                <w:rStyle w:val="Hyperlink"/>
                <w:noProof/>
              </w:rPr>
              <w:t>27. Starting with a Shell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4345AC1" w14:textId="281996F8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5" w:history="1">
            <w:r w:rsidR="00BE4EC4" w:rsidRPr="00D10E8C">
              <w:rPr>
                <w:rStyle w:val="Hyperlink"/>
                <w:noProof/>
              </w:rPr>
              <w:t>28. Container Isolation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78A84D7" w14:textId="0AE0BC2F" w:rsidR="00BE4EC4" w:rsidRDefault="00A25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6" w:history="1">
            <w:r w:rsidR="00BE4EC4" w:rsidRPr="00D10E8C">
              <w:rPr>
                <w:rStyle w:val="Hyperlink"/>
                <w:b/>
                <w:bCs/>
                <w:noProof/>
              </w:rPr>
              <w:t>III] Building Custom Images Through Docker Server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8170712" w14:textId="7FB235E1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7" w:history="1">
            <w:r w:rsidR="00BE4EC4" w:rsidRPr="00D10E8C">
              <w:rPr>
                <w:rStyle w:val="Hyperlink"/>
                <w:noProof/>
              </w:rPr>
              <w:t>29. Creating Docker Images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7704A6" w14:textId="5E3940E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8" w:history="1">
            <w:r w:rsidR="00BE4EC4" w:rsidRPr="00D10E8C">
              <w:rPr>
                <w:rStyle w:val="Hyperlink"/>
                <w:noProof/>
              </w:rPr>
              <w:t>30. Buildkit for Docker Desktop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FA163D" w14:textId="54A737CD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9" w:history="1">
            <w:r w:rsidR="00BE4EC4" w:rsidRPr="00D10E8C">
              <w:rPr>
                <w:rStyle w:val="Hyperlink"/>
                <w:noProof/>
              </w:rPr>
              <w:t>31. Building a DockerFile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B341C5F" w14:textId="65DD504F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0" w:history="1">
            <w:r w:rsidR="00BE4EC4" w:rsidRPr="00D10E8C">
              <w:rPr>
                <w:rStyle w:val="Hyperlink"/>
                <w:noProof/>
              </w:rPr>
              <w:t>32. Dockerfile Teardown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93125E0" w14:textId="461352D6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1" w:history="1">
            <w:r w:rsidR="00BE4EC4" w:rsidRPr="00D10E8C">
              <w:rPr>
                <w:rStyle w:val="Hyperlink"/>
                <w:noProof/>
              </w:rPr>
              <w:t>33. What’s a Base Image?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D86F983" w14:textId="4D62379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2" w:history="1">
            <w:r w:rsidR="00BE4EC4" w:rsidRPr="00D10E8C">
              <w:rPr>
                <w:rStyle w:val="Hyperlink"/>
                <w:noProof/>
              </w:rPr>
              <w:t>34. The Build Process in Detail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E1EE916" w14:textId="2EAE9B78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3" w:history="1">
            <w:r w:rsidR="00BE4EC4" w:rsidRPr="00D10E8C">
              <w:rPr>
                <w:rStyle w:val="Hyperlink"/>
                <w:noProof/>
              </w:rPr>
              <w:t>35. A Brief Recap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2E0CA4E" w14:textId="46B4F9E3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4" w:history="1">
            <w:r w:rsidR="00BE4EC4" w:rsidRPr="00D10E8C">
              <w:rPr>
                <w:rStyle w:val="Hyperlink"/>
                <w:noProof/>
              </w:rPr>
              <w:t>36. Rebuilds with Cache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4BDFFF4" w14:textId="0A3FB77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5" w:history="1">
            <w:r w:rsidR="00BE4EC4" w:rsidRPr="00D10E8C">
              <w:rPr>
                <w:rStyle w:val="Hyperlink"/>
                <w:noProof/>
              </w:rPr>
              <w:t>37. Tagging an Image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81129E0" w14:textId="2D8A2761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6" w:history="1">
            <w:r w:rsidR="00BE4EC4" w:rsidRPr="00D10E8C">
              <w:rPr>
                <w:rStyle w:val="Hyperlink"/>
                <w:noProof/>
              </w:rPr>
              <w:t>38. Quick Note for Windows Users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5806857" w14:textId="58286C3B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7" w:history="1">
            <w:r w:rsidR="00BE4EC4" w:rsidRPr="00D10E8C">
              <w:rPr>
                <w:rStyle w:val="Hyperlink"/>
                <w:noProof/>
              </w:rPr>
              <w:t>39. Manual Image Generation with Docker Commit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A2FB602" w14:textId="6305BD6C" w:rsidR="00BE4EC4" w:rsidRDefault="00A25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8" w:history="1">
            <w:r w:rsidR="00BE4EC4" w:rsidRPr="00D10E8C">
              <w:rPr>
                <w:rStyle w:val="Hyperlink"/>
                <w:b/>
                <w:bCs/>
                <w:noProof/>
              </w:rPr>
              <w:t>IV] Making Real Projects with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36653D9" w14:textId="57B36F1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9" w:history="1">
            <w:r w:rsidR="00BE4EC4" w:rsidRPr="00D10E8C">
              <w:rPr>
                <w:rStyle w:val="Hyperlink"/>
                <w:noProof/>
              </w:rPr>
              <w:t>40. Project Outline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7ABA5F7" w14:textId="7E5B115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0" w:history="1">
            <w:r w:rsidR="00BE4EC4" w:rsidRPr="00D10E8C">
              <w:rPr>
                <w:rStyle w:val="Hyperlink"/>
                <w:noProof/>
              </w:rPr>
              <w:t>41. Node Server Setup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F0AD191" w14:textId="43629C93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1" w:history="1">
            <w:r w:rsidR="00BE4EC4" w:rsidRPr="00D10E8C">
              <w:rPr>
                <w:rStyle w:val="Hyperlink"/>
                <w:noProof/>
              </w:rPr>
              <w:t>42. A Few Planned Errors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D168389" w14:textId="29C542C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2" w:history="1">
            <w:r w:rsidR="00BE4EC4" w:rsidRPr="00D10E8C">
              <w:rPr>
                <w:rStyle w:val="Hyperlink"/>
                <w:noProof/>
              </w:rPr>
              <w:t>43. A required Node Base Image Version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3C11323" w14:textId="36E335EB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3" w:history="1">
            <w:r w:rsidR="00BE4EC4" w:rsidRPr="00D10E8C">
              <w:rPr>
                <w:rStyle w:val="Hyperlink"/>
                <w:noProof/>
              </w:rPr>
              <w:t>44. Base Image Issues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107DCA2" w14:textId="5718B8A4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4" w:history="1">
            <w:r w:rsidR="00BE4EC4" w:rsidRPr="00D10E8C">
              <w:rPr>
                <w:rStyle w:val="Hyperlink"/>
                <w:noProof/>
              </w:rPr>
              <w:t>45. A Few Missing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5A83886" w14:textId="71599F35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5" w:history="1">
            <w:r w:rsidR="00BE4EC4" w:rsidRPr="00D10E8C">
              <w:rPr>
                <w:rStyle w:val="Hyperlink"/>
                <w:noProof/>
              </w:rPr>
              <w:t>46. Copying Build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18D4851" w14:textId="145A482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6" w:history="1">
            <w:r w:rsidR="00BE4EC4" w:rsidRPr="00D10E8C">
              <w:rPr>
                <w:rStyle w:val="Hyperlink"/>
                <w:noProof/>
              </w:rPr>
              <w:t>47. Container Port Mapping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41C2AE3" w14:textId="0A0BDF9F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7" w:history="1">
            <w:r w:rsidR="00BE4EC4" w:rsidRPr="00D10E8C">
              <w:rPr>
                <w:rStyle w:val="Hyperlink"/>
                <w:noProof/>
              </w:rPr>
              <w:t>48. Specifying a Working Directory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7A609AE" w14:textId="3E581CBE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8" w:history="1">
            <w:r w:rsidR="00BE4EC4" w:rsidRPr="00D10E8C">
              <w:rPr>
                <w:rStyle w:val="Hyperlink"/>
                <w:noProof/>
              </w:rPr>
              <w:t>49. Unnecessary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7CE0910" w14:textId="46F5558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9" w:history="1">
            <w:r w:rsidR="00BE4EC4" w:rsidRPr="00D10E8C">
              <w:rPr>
                <w:rStyle w:val="Hyperlink"/>
                <w:noProof/>
              </w:rPr>
              <w:t>50. Minimizing Cache Busting and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3E9523" w14:textId="061D6AF9" w:rsidR="00BE4EC4" w:rsidRDefault="00A25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0" w:history="1">
            <w:r w:rsidR="00BE4EC4" w:rsidRPr="00D10E8C">
              <w:rPr>
                <w:rStyle w:val="Hyperlink"/>
                <w:b/>
                <w:bCs/>
                <w:noProof/>
              </w:rPr>
              <w:t>IV] Making Real Projects with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9EC2FE3" w14:textId="773E566B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1" w:history="1">
            <w:r w:rsidR="00BE4EC4" w:rsidRPr="00D10E8C">
              <w:rPr>
                <w:rStyle w:val="Hyperlink"/>
                <w:noProof/>
              </w:rPr>
              <w:t>40. Project Outline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4F5FEF0" w14:textId="7021FBE7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2" w:history="1">
            <w:r w:rsidR="00BE4EC4" w:rsidRPr="00D10E8C">
              <w:rPr>
                <w:rStyle w:val="Hyperlink"/>
                <w:noProof/>
              </w:rPr>
              <w:t>41. Node Server Setup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C42378C" w14:textId="549518D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3" w:history="1">
            <w:r w:rsidR="00BE4EC4" w:rsidRPr="00D10E8C">
              <w:rPr>
                <w:rStyle w:val="Hyperlink"/>
                <w:noProof/>
              </w:rPr>
              <w:t>42. A Few Planned Errors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359C12A" w14:textId="3CF97D1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4" w:history="1">
            <w:r w:rsidR="00BE4EC4" w:rsidRPr="00D10E8C">
              <w:rPr>
                <w:rStyle w:val="Hyperlink"/>
                <w:noProof/>
              </w:rPr>
              <w:t>43. A required Node Base Image Version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55430CB" w14:textId="5FE73881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5" w:history="1">
            <w:r w:rsidR="00BE4EC4" w:rsidRPr="00D10E8C">
              <w:rPr>
                <w:rStyle w:val="Hyperlink"/>
                <w:noProof/>
              </w:rPr>
              <w:t>44. Base Image Issues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9E088A0" w14:textId="6E093B7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6" w:history="1">
            <w:r w:rsidR="00BE4EC4" w:rsidRPr="00D10E8C">
              <w:rPr>
                <w:rStyle w:val="Hyperlink"/>
                <w:noProof/>
              </w:rPr>
              <w:t>45. A Few Missing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5E65AC3" w14:textId="5EB42F1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7" w:history="1">
            <w:r w:rsidR="00BE4EC4" w:rsidRPr="00D10E8C">
              <w:rPr>
                <w:rStyle w:val="Hyperlink"/>
                <w:noProof/>
              </w:rPr>
              <w:t>46. Copying Build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134AF40" w14:textId="23AADEFD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8" w:history="1">
            <w:r w:rsidR="00BE4EC4" w:rsidRPr="00D10E8C">
              <w:rPr>
                <w:rStyle w:val="Hyperlink"/>
                <w:noProof/>
              </w:rPr>
              <w:t>47. Container Port Mapping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D33FDDF" w14:textId="2F7D2537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9" w:history="1">
            <w:r w:rsidR="00BE4EC4" w:rsidRPr="00D10E8C">
              <w:rPr>
                <w:rStyle w:val="Hyperlink"/>
                <w:noProof/>
              </w:rPr>
              <w:t>48. Specifying a Working Directory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9F22C2" w14:textId="6C3436D0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0" w:history="1">
            <w:r w:rsidR="00BE4EC4" w:rsidRPr="00D10E8C">
              <w:rPr>
                <w:rStyle w:val="Hyperlink"/>
                <w:noProof/>
              </w:rPr>
              <w:t>49. Unnecessary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A056901" w14:textId="5C9B10B9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1" w:history="1">
            <w:r w:rsidR="00BE4EC4" w:rsidRPr="00D10E8C">
              <w:rPr>
                <w:rStyle w:val="Hyperlink"/>
                <w:noProof/>
              </w:rPr>
              <w:t>50. Minimizing Cache Busting and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C9A475E" w14:textId="5CE524A1" w:rsidR="00BE4EC4" w:rsidRDefault="00A252E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2" w:history="1">
            <w:r w:rsidR="00BE4EC4" w:rsidRPr="00D10E8C">
              <w:rPr>
                <w:rStyle w:val="Hyperlink"/>
                <w:b/>
                <w:bCs/>
                <w:noProof/>
              </w:rPr>
              <w:t>V] Docker Compose with Multiple Local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5B0D296" w14:textId="262DD5FF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3" w:history="1">
            <w:r w:rsidR="00BE4EC4" w:rsidRPr="00D10E8C">
              <w:rPr>
                <w:rStyle w:val="Hyperlink"/>
                <w:noProof/>
              </w:rPr>
              <w:t>51. App Overview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B8BC4FF" w14:textId="47797E37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4" w:history="1">
            <w:r w:rsidR="00BE4EC4" w:rsidRPr="00D10E8C">
              <w:rPr>
                <w:rStyle w:val="Hyperlink"/>
                <w:noProof/>
              </w:rPr>
              <w:t>52. App Server Starter Code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C1131E4" w14:textId="15EEAD0D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5" w:history="1">
            <w:r w:rsidR="00BE4EC4" w:rsidRPr="00D10E8C">
              <w:rPr>
                <w:rStyle w:val="Hyperlink"/>
                <w:noProof/>
              </w:rPr>
              <w:t>53. Assembling a Dockerfile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AB3EE11" w14:textId="04CA6393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6" w:history="1">
            <w:r w:rsidR="00BE4EC4" w:rsidRPr="00D10E8C">
              <w:rPr>
                <w:rStyle w:val="Hyperlink"/>
                <w:noProof/>
              </w:rPr>
              <w:t>54. Introducing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3C0CDC8" w14:textId="5E200329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7" w:history="1">
            <w:r w:rsidR="00BE4EC4" w:rsidRPr="00D10E8C">
              <w:rPr>
                <w:rStyle w:val="Hyperlink"/>
                <w:noProof/>
              </w:rPr>
              <w:t>55. Docker Compose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A32FB3" w14:textId="2D471BDC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8" w:history="1">
            <w:r w:rsidR="00BE4EC4" w:rsidRPr="00D10E8C">
              <w:rPr>
                <w:rStyle w:val="Hyperlink"/>
                <w:noProof/>
              </w:rPr>
              <w:t>56. Networking with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D69A8CB" w14:textId="08498D46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9" w:history="1">
            <w:r w:rsidR="00BE4EC4" w:rsidRPr="00D10E8C">
              <w:rPr>
                <w:rStyle w:val="Hyperlink"/>
                <w:noProof/>
              </w:rPr>
              <w:t>57. Docker Compose Commands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97D2128" w14:textId="1A7AD015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0" w:history="1">
            <w:r w:rsidR="00BE4EC4" w:rsidRPr="00D10E8C">
              <w:rPr>
                <w:rStyle w:val="Hyperlink"/>
                <w:noProof/>
              </w:rPr>
              <w:t>58. Stopped Docker Compose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06DB1DB" w14:textId="6C3CD296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1" w:history="1">
            <w:r w:rsidR="00BE4EC4" w:rsidRPr="00D10E8C">
              <w:rPr>
                <w:rStyle w:val="Hyperlink"/>
                <w:noProof/>
              </w:rPr>
              <w:t>59. Container Maintenance with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B4CEC7C" w14:textId="39A5E164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2" w:history="1">
            <w:r w:rsidR="00BE4EC4" w:rsidRPr="00D10E8C">
              <w:rPr>
                <w:rStyle w:val="Hyperlink"/>
                <w:noProof/>
              </w:rPr>
              <w:t>60. Automatic Container Restarts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119274A" w14:textId="47F1A9B2" w:rsidR="00BE4EC4" w:rsidRDefault="00A252E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3" w:history="1">
            <w:r w:rsidR="00BE4EC4" w:rsidRPr="00D10E8C">
              <w:rPr>
                <w:rStyle w:val="Hyperlink"/>
                <w:noProof/>
              </w:rPr>
              <w:t>61. Container Status with Docker Compos</w:t>
            </w:r>
            <w:r w:rsidR="00BE4EC4" w:rsidRPr="00D10E8C">
              <w:rPr>
                <w:rStyle w:val="Hyperlink"/>
                <w:noProof/>
              </w:rPr>
              <w:t>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0AC19E6" w14:textId="1D051E59" w:rsidR="00F43C3B" w:rsidRPr="00411F4C" w:rsidRDefault="00F43C3B">
          <w:pPr>
            <w:rPr>
              <w:rFonts w:ascii="Courier New" w:hAnsi="Courier New" w:cs="Courier New"/>
            </w:rPr>
          </w:pPr>
          <w:r w:rsidRPr="00411F4C">
            <w:rPr>
              <w:rFonts w:ascii="Courier New" w:hAnsi="Courier New" w:cs="Courier New"/>
              <w:b/>
              <w:bCs/>
              <w:noProof/>
            </w:rPr>
            <w:fldChar w:fldCharType="end"/>
          </w:r>
        </w:p>
      </w:sdtContent>
    </w:sdt>
    <w:p w14:paraId="066E0C6E" w14:textId="67BAADC0" w:rsidR="00411F4C" w:rsidRDefault="00411F4C">
      <w:r>
        <w:br w:type="page"/>
      </w:r>
    </w:p>
    <w:p w14:paraId="696CAD10" w14:textId="6CFE49C7" w:rsidR="00277ACA" w:rsidRPr="00846125" w:rsidRDefault="00846125" w:rsidP="00846125">
      <w:pPr>
        <w:pStyle w:val="Heading1"/>
        <w:jc w:val="center"/>
        <w:rPr>
          <w:b/>
          <w:bCs/>
        </w:rPr>
      </w:pPr>
      <w:bookmarkStart w:id="0" w:name="_Toc104643218"/>
      <w:r w:rsidRPr="00846125">
        <w:rPr>
          <w:b/>
          <w:bCs/>
        </w:rPr>
        <w:lastRenderedPageBreak/>
        <w:t xml:space="preserve">I] </w:t>
      </w:r>
      <w:r w:rsidR="005B611C">
        <w:rPr>
          <w:b/>
          <w:bCs/>
        </w:rPr>
        <w:t>Dive into Docker</w:t>
      </w:r>
      <w:bookmarkEnd w:id="0"/>
    </w:p>
    <w:p w14:paraId="33E1B9D1" w14:textId="77777777" w:rsidR="00000048" w:rsidRDefault="00000048" w:rsidP="00000048">
      <w:pPr>
        <w:pStyle w:val="Heading2"/>
      </w:pPr>
      <w:bookmarkStart w:id="1" w:name="_Toc104643219"/>
      <w:r>
        <w:t>3. Why Use Docker</w:t>
      </w:r>
      <w:bookmarkEnd w:id="1"/>
    </w:p>
    <w:p w14:paraId="12E38FE8" w14:textId="0FCFB468" w:rsidR="00000048" w:rsidRDefault="00BE4EC4" w:rsidP="00000048">
      <w:pPr>
        <w:pStyle w:val="Heading2"/>
      </w:pPr>
      <w:r>
        <w:rPr>
          <w:noProof/>
        </w:rPr>
        <w:drawing>
          <wp:inline distT="0" distB="0" distL="0" distR="0" wp14:anchorId="2E48BB7F" wp14:editId="374DB614">
            <wp:extent cx="3810000" cy="3095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AF5" w14:textId="75A3FD42" w:rsidR="00000048" w:rsidRDefault="00000048" w:rsidP="00000048">
      <w:pPr>
        <w:pStyle w:val="Heading2"/>
      </w:pPr>
    </w:p>
    <w:p w14:paraId="2F37C05E" w14:textId="2AE0591E" w:rsidR="00514DFC" w:rsidRPr="00514DFC" w:rsidRDefault="00514DFC" w:rsidP="00514DFC">
      <w:r>
        <w:rPr>
          <w:noProof/>
        </w:rPr>
        <w:drawing>
          <wp:inline distT="0" distB="0" distL="0" distR="0" wp14:anchorId="7BC7ABB6" wp14:editId="6A2102C5">
            <wp:extent cx="5731510" cy="13868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4D5B" w14:textId="3D146C31" w:rsidR="00000048" w:rsidRDefault="00000048" w:rsidP="00000048">
      <w:pPr>
        <w:pStyle w:val="Heading2"/>
      </w:pPr>
      <w:bookmarkStart w:id="2" w:name="_Toc104643220"/>
      <w:r>
        <w:t>4. What is Docker</w:t>
      </w:r>
      <w:bookmarkEnd w:id="2"/>
    </w:p>
    <w:p w14:paraId="3F465B04" w14:textId="4160611A" w:rsidR="00277ACA" w:rsidRDefault="00277ACA" w:rsidP="00277ACA">
      <w:pPr>
        <w:pStyle w:val="Heading2"/>
      </w:pPr>
      <w:r>
        <w:t xml:space="preserve"> </w:t>
      </w:r>
    </w:p>
    <w:p w14:paraId="10191D3E" w14:textId="70FE5A87" w:rsidR="00B42E73" w:rsidRDefault="00CA7404">
      <w:r>
        <w:rPr>
          <w:noProof/>
        </w:rPr>
        <w:drawing>
          <wp:inline distT="0" distB="0" distL="0" distR="0" wp14:anchorId="68E3D75D" wp14:editId="6394E317">
            <wp:extent cx="5731510" cy="27476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DBA" w14:textId="01F6F1F8" w:rsidR="000E6AAD" w:rsidRDefault="00491E78">
      <w:r>
        <w:rPr>
          <w:noProof/>
        </w:rPr>
        <w:lastRenderedPageBreak/>
        <w:drawing>
          <wp:inline distT="0" distB="0" distL="0" distR="0" wp14:anchorId="0AB69E9E" wp14:editId="1AEFB9B0">
            <wp:extent cx="4581525" cy="27527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5D3B" w14:textId="77777777" w:rsidR="00D72EAE" w:rsidRDefault="00D72EAE"/>
    <w:p w14:paraId="1E8F60B6" w14:textId="36E3B2FC" w:rsidR="000E6AAD" w:rsidRDefault="000E6AAD" w:rsidP="0073053E">
      <w:pPr>
        <w:pStyle w:val="Heading2"/>
      </w:pPr>
      <w:bookmarkStart w:id="3" w:name="_Toc104643221"/>
      <w:r>
        <w:t>5.</w:t>
      </w:r>
      <w:r w:rsidR="00CD6EFF">
        <w:t xml:space="preserve"> </w:t>
      </w:r>
      <w:r w:rsidR="00000048">
        <w:t>Docker for Mac/Windows</w:t>
      </w:r>
      <w:bookmarkEnd w:id="3"/>
    </w:p>
    <w:p w14:paraId="2EE642FA" w14:textId="112CEA30" w:rsidR="0073053E" w:rsidRDefault="000D296C">
      <w:r>
        <w:rPr>
          <w:noProof/>
        </w:rPr>
        <w:drawing>
          <wp:inline distT="0" distB="0" distL="0" distR="0" wp14:anchorId="0320FBAC" wp14:editId="2363ACDC">
            <wp:extent cx="4733925" cy="31623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82BF" w14:textId="22F5B51A" w:rsidR="0073053E" w:rsidRDefault="0073053E"/>
    <w:p w14:paraId="0B33466D" w14:textId="47321722" w:rsidR="00D77CE8" w:rsidRPr="00D77CE8" w:rsidRDefault="00DF1519" w:rsidP="00EE1884">
      <w:pPr>
        <w:pStyle w:val="Heading2"/>
      </w:pPr>
      <w:bookmarkStart w:id="4" w:name="_Toc104643222"/>
      <w:r>
        <w:t>6</w:t>
      </w:r>
      <w:r w:rsidR="00D77CE8" w:rsidRPr="00D77CE8">
        <w:t xml:space="preserve">. </w:t>
      </w:r>
      <w:r w:rsidR="00000048">
        <w:t>Installing Docker on MacOS</w:t>
      </w:r>
      <w:bookmarkEnd w:id="4"/>
    </w:p>
    <w:p w14:paraId="47316682" w14:textId="3090BCE9" w:rsidR="0073053E" w:rsidRDefault="0073053E"/>
    <w:p w14:paraId="4E2AEAB4" w14:textId="3BAC1401" w:rsidR="00F115F6" w:rsidRDefault="00F115F6"/>
    <w:p w14:paraId="41365310" w14:textId="24D2D65F" w:rsidR="00177397" w:rsidDel="007E3FD4" w:rsidRDefault="00177397" w:rsidP="00300BCA">
      <w:pPr>
        <w:pStyle w:val="Heading2"/>
        <w:rPr>
          <w:del w:id="5" w:author="Shatanand Patil" w:date="2022-10-19T06:16:00Z"/>
        </w:rPr>
      </w:pPr>
      <w:bookmarkStart w:id="6" w:name="_Toc104643223"/>
      <w:r>
        <w:t>7.</w:t>
      </w:r>
      <w:r w:rsidR="00450D0B">
        <w:t xml:space="preserve"> </w:t>
      </w:r>
      <w:r w:rsidR="00000048">
        <w:t>Installing Dock</w:t>
      </w:r>
      <w:r w:rsidR="00AE2B8F">
        <w:t>er with WSL2 on Windows 10 Home and Pro</w:t>
      </w:r>
      <w:bookmarkEnd w:id="6"/>
    </w:p>
    <w:p w14:paraId="48B09451" w14:textId="4DB700AA" w:rsidR="00723371" w:rsidRDefault="00723371">
      <w:pPr>
        <w:pStyle w:val="Heading2"/>
        <w:rPr>
          <w:ins w:id="7" w:author="Shatanand Patil" w:date="2022-10-19T06:16:00Z"/>
        </w:rPr>
        <w:pPrChange w:id="8" w:author="Shatanand Patil" w:date="2022-10-19T06:16:00Z">
          <w:pPr/>
        </w:pPrChange>
      </w:pPr>
      <w:del w:id="9" w:author="Shatanand Patil" w:date="2022-10-19T06:16:00Z">
        <w:r w:rsidDel="007E3FD4">
          <w:br w:type="page"/>
        </w:r>
      </w:del>
    </w:p>
    <w:p w14:paraId="00A161FD" w14:textId="77777777" w:rsidR="007E3FD4" w:rsidRDefault="007E3FD4" w:rsidP="007E3FD4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FB0A39F" w14:textId="720AB650" w:rsidR="00D40DF3" w:rsidRDefault="00D40DF3" w:rsidP="00D40DF3">
      <w:pPr>
        <w:pStyle w:val="Heading2"/>
      </w:pPr>
      <w:bookmarkStart w:id="10" w:name="_Toc104643224"/>
      <w:r>
        <w:t>Installing Docker for Windows Professional with HyperV</w:t>
      </w:r>
      <w:bookmarkEnd w:id="10"/>
    </w:p>
    <w:p w14:paraId="6E3A8AF1" w14:textId="20011B44" w:rsidR="00957B7D" w:rsidRDefault="00957B7D" w:rsidP="00957B7D">
      <w:pPr>
        <w:pStyle w:val="Heading2"/>
      </w:pPr>
    </w:p>
    <w:p w14:paraId="62D3B102" w14:textId="56F12AFF" w:rsidR="00957B7D" w:rsidRDefault="00957B7D" w:rsidP="00664691"/>
    <w:p w14:paraId="691C8012" w14:textId="21003D7E" w:rsidR="00D66049" w:rsidRPr="00D66049" w:rsidRDefault="007D7B7C" w:rsidP="00D66049">
      <w:pPr>
        <w:pStyle w:val="Heading2"/>
      </w:pPr>
      <w:bookmarkStart w:id="11" w:name="_Toc104643227"/>
      <w:r>
        <w:t>8</w:t>
      </w:r>
      <w:r w:rsidR="00957B7D">
        <w:t xml:space="preserve">. </w:t>
      </w:r>
      <w:r w:rsidR="003474C5">
        <w:t>Installing Docker on Linux</w:t>
      </w:r>
      <w:bookmarkEnd w:id="11"/>
    </w:p>
    <w:p w14:paraId="6DBB410B" w14:textId="77777777" w:rsidR="0055799B" w:rsidRDefault="0055799B" w:rsidP="00957B7D">
      <w:pPr>
        <w:pStyle w:val="Heading2"/>
      </w:pPr>
    </w:p>
    <w:p w14:paraId="77255932" w14:textId="43197E8E" w:rsidR="00957B7D" w:rsidRDefault="007D7B7C" w:rsidP="009E131A">
      <w:pPr>
        <w:pStyle w:val="Heading2"/>
      </w:pPr>
      <w:bookmarkStart w:id="12" w:name="_Toc104643228"/>
      <w:r>
        <w:t>9</w:t>
      </w:r>
      <w:r w:rsidR="00957B7D">
        <w:t xml:space="preserve">. </w:t>
      </w:r>
      <w:r w:rsidR="009E131A">
        <w:t>Using the Docker Client</w:t>
      </w:r>
      <w:bookmarkEnd w:id="12"/>
    </w:p>
    <w:p w14:paraId="15623DCF" w14:textId="3335944A" w:rsidR="00612768" w:rsidRDefault="00612768" w:rsidP="00612768">
      <w:r>
        <w:t>docker version</w:t>
      </w:r>
    </w:p>
    <w:p w14:paraId="2986ACC8" w14:textId="2E9F3C97" w:rsidR="00612768" w:rsidRDefault="00612768" w:rsidP="00612768"/>
    <w:p w14:paraId="2DE42EB8" w14:textId="71863530" w:rsidR="00612768" w:rsidRDefault="00612768" w:rsidP="00612768">
      <w:r>
        <w:t>docker run hello-world</w:t>
      </w:r>
    </w:p>
    <w:p w14:paraId="5581F384" w14:textId="694D15CB" w:rsidR="000E511B" w:rsidRDefault="000E511B" w:rsidP="00612768">
      <w:r w:rsidRPr="000E511B">
        <w:drawing>
          <wp:inline distT="0" distB="0" distL="0" distR="0" wp14:anchorId="4D4A0C59" wp14:editId="2FD7EB22">
            <wp:extent cx="5731510" cy="2727960"/>
            <wp:effectExtent l="0" t="0" r="2540" b="0"/>
            <wp:docPr id="208039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83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5F9C" w14:textId="3849E318" w:rsidR="0079702E" w:rsidRDefault="0079702E" w:rsidP="00612768">
      <w:r>
        <w:rPr>
          <w:noProof/>
        </w:rPr>
        <w:drawing>
          <wp:inline distT="0" distB="0" distL="0" distR="0" wp14:anchorId="0599E165" wp14:editId="7B6892B7">
            <wp:extent cx="314325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8ED4" w14:textId="3EDEE20C" w:rsidR="008B5B44" w:rsidRDefault="008B5B44" w:rsidP="00612768"/>
    <w:p w14:paraId="0792BF3A" w14:textId="6A030555" w:rsidR="008B5B44" w:rsidRPr="00612768" w:rsidRDefault="008B5B44" w:rsidP="00612768">
      <w:r>
        <w:rPr>
          <w:noProof/>
        </w:rPr>
        <w:lastRenderedPageBreak/>
        <w:drawing>
          <wp:inline distT="0" distB="0" distL="0" distR="0" wp14:anchorId="10F073DC" wp14:editId="10989284">
            <wp:extent cx="5731510" cy="25622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3F3" w14:textId="3DAFD544" w:rsidR="009E131A" w:rsidRDefault="001C006D" w:rsidP="009E131A">
      <w:pPr>
        <w:pStyle w:val="Heading2"/>
      </w:pPr>
      <w:bookmarkStart w:id="13" w:name="_Toc104643229"/>
      <w:r>
        <w:t>1</w:t>
      </w:r>
      <w:r w:rsidR="007D7B7C">
        <w:t>0</w:t>
      </w:r>
      <w:r w:rsidR="00957B7D">
        <w:t>.</w:t>
      </w:r>
      <w:r w:rsidR="009E131A">
        <w:t xml:space="preserve"> But Really… What’s a Container?</w:t>
      </w:r>
      <w:bookmarkEnd w:id="13"/>
    </w:p>
    <w:p w14:paraId="03576914" w14:textId="4B66D784" w:rsidR="0079702E" w:rsidRPr="00310D68" w:rsidRDefault="0079702E" w:rsidP="0079702E">
      <w:pPr>
        <w:rPr>
          <w:lang w:val="en-IN"/>
        </w:rPr>
      </w:pPr>
    </w:p>
    <w:p w14:paraId="4366C615" w14:textId="592CF2EE" w:rsidR="0079702E" w:rsidRPr="0079702E" w:rsidRDefault="0079702E" w:rsidP="0079702E">
      <w:r>
        <w:t>How OS works?</w:t>
      </w:r>
    </w:p>
    <w:p w14:paraId="6B58383A" w14:textId="29B92E46" w:rsidR="00957B7D" w:rsidRDefault="0079702E" w:rsidP="00957B7D">
      <w:pPr>
        <w:pStyle w:val="Heading2"/>
      </w:pPr>
      <w:r>
        <w:rPr>
          <w:noProof/>
        </w:rPr>
        <w:drawing>
          <wp:inline distT="0" distB="0" distL="0" distR="0" wp14:anchorId="40310DF2" wp14:editId="7FF9255F">
            <wp:extent cx="5731510" cy="30632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06D">
        <w:t xml:space="preserve"> </w:t>
      </w:r>
    </w:p>
    <w:p w14:paraId="035EEA89" w14:textId="4F39448A" w:rsidR="00957B7D" w:rsidRDefault="00957B7D" w:rsidP="00664691"/>
    <w:p w14:paraId="0E189561" w14:textId="73C96D42" w:rsidR="00B516EE" w:rsidRDefault="00563463" w:rsidP="00664691">
      <w:r>
        <w:rPr>
          <w:noProof/>
        </w:rPr>
        <w:lastRenderedPageBreak/>
        <w:drawing>
          <wp:inline distT="0" distB="0" distL="0" distR="0" wp14:anchorId="144D4023" wp14:editId="13E5D92E">
            <wp:extent cx="5731510" cy="54286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BFC" w14:textId="659C0425" w:rsidR="00563463" w:rsidRDefault="00563463" w:rsidP="00664691"/>
    <w:p w14:paraId="2D57DD8E" w14:textId="69353E51" w:rsidR="00563463" w:rsidRDefault="00563463" w:rsidP="00664691">
      <w:r>
        <w:t>Solution:</w:t>
      </w:r>
    </w:p>
    <w:p w14:paraId="3AA4A07D" w14:textId="695C9C54" w:rsidR="00563463" w:rsidRDefault="00310D68" w:rsidP="00563463">
      <w:pPr>
        <w:pStyle w:val="ListParagraph"/>
        <w:numPr>
          <w:ilvl w:val="0"/>
          <w:numId w:val="11"/>
        </w:numPr>
      </w:pPr>
      <w:r>
        <w:t>N</w:t>
      </w:r>
      <w:r w:rsidR="00563463">
        <w:t>amespacing</w:t>
      </w:r>
      <w:r>
        <w:t xml:space="preserve"> in OS</w:t>
      </w:r>
    </w:p>
    <w:p w14:paraId="16B77191" w14:textId="51CCC720" w:rsidR="00655CBB" w:rsidRDefault="00563463" w:rsidP="00280971">
      <w:pPr>
        <w:pStyle w:val="ListParagraph"/>
      </w:pPr>
      <w:r>
        <w:rPr>
          <w:noProof/>
        </w:rPr>
        <w:lastRenderedPageBreak/>
        <w:drawing>
          <wp:inline distT="0" distB="0" distL="0" distR="0" wp14:anchorId="42894B1A" wp14:editId="5CA988F1">
            <wp:extent cx="5731510" cy="36683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886" w14:textId="4A85B081" w:rsidR="00280971" w:rsidRDefault="00280971" w:rsidP="00280971">
      <w:pPr>
        <w:pStyle w:val="ListParagraph"/>
      </w:pPr>
    </w:p>
    <w:p w14:paraId="05D1339C" w14:textId="055223F3" w:rsidR="00280971" w:rsidRDefault="00280971" w:rsidP="00280971">
      <w:pPr>
        <w:pStyle w:val="ListParagraph"/>
      </w:pPr>
      <w:r>
        <w:rPr>
          <w:noProof/>
        </w:rPr>
        <w:drawing>
          <wp:inline distT="0" distB="0" distL="0" distR="0" wp14:anchorId="0DF4CB5B" wp14:editId="6453AC36">
            <wp:extent cx="5731510" cy="30784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DC3F" w14:textId="24796672" w:rsidR="003A7A17" w:rsidRDefault="003A7A17" w:rsidP="003A7A17">
      <w:pPr>
        <w:pStyle w:val="ListParagraph"/>
        <w:numPr>
          <w:ilvl w:val="0"/>
          <w:numId w:val="11"/>
        </w:numPr>
      </w:pPr>
      <w:r>
        <w:t>Control groups</w:t>
      </w:r>
    </w:p>
    <w:p w14:paraId="531D41FD" w14:textId="3F471E83" w:rsidR="003A7A17" w:rsidRDefault="00DB556D" w:rsidP="003A7A17">
      <w:pPr>
        <w:pStyle w:val="ListParagraph"/>
        <w:numPr>
          <w:ilvl w:val="0"/>
          <w:numId w:val="11"/>
        </w:numPr>
      </w:pPr>
      <w:r>
        <w:t>Containers</w:t>
      </w:r>
    </w:p>
    <w:p w14:paraId="266A60AE" w14:textId="0C0F30E5" w:rsidR="00E26515" w:rsidRDefault="00E26515" w:rsidP="00E26515">
      <w:pPr>
        <w:pStyle w:val="ListParagraph"/>
      </w:pPr>
      <w:r>
        <w:rPr>
          <w:noProof/>
        </w:rPr>
        <w:lastRenderedPageBreak/>
        <w:drawing>
          <wp:inline distT="0" distB="0" distL="0" distR="0" wp14:anchorId="3DD38527" wp14:editId="76A7F957">
            <wp:extent cx="4429125" cy="2971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F6A8" w14:textId="052776B9" w:rsidR="00DB556D" w:rsidRDefault="00E26515" w:rsidP="00DB556D">
      <w:pPr>
        <w:pStyle w:val="ListParagraph"/>
      </w:pPr>
      <w:r>
        <w:rPr>
          <w:noProof/>
        </w:rPr>
        <w:drawing>
          <wp:inline distT="0" distB="0" distL="0" distR="0" wp14:anchorId="447EC5AC" wp14:editId="31706107">
            <wp:extent cx="5731510" cy="43224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7B8" w14:textId="32EC16BF" w:rsidR="00A33904" w:rsidRDefault="00A33904" w:rsidP="00DB556D">
      <w:pPr>
        <w:pStyle w:val="ListParagraph"/>
      </w:pPr>
    </w:p>
    <w:p w14:paraId="26315C41" w14:textId="5023806C" w:rsidR="00A33904" w:rsidRDefault="00A33904" w:rsidP="00DB556D">
      <w:pPr>
        <w:pStyle w:val="ListParagraph"/>
      </w:pPr>
      <w:r>
        <w:rPr>
          <w:noProof/>
        </w:rPr>
        <w:lastRenderedPageBreak/>
        <w:drawing>
          <wp:inline distT="0" distB="0" distL="0" distR="0" wp14:anchorId="7D028972" wp14:editId="655FCEED">
            <wp:extent cx="5276850" cy="3057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F3F" w14:textId="051B29E7" w:rsidR="00710AD6" w:rsidRDefault="00710AD6" w:rsidP="00710AD6">
      <w:pPr>
        <w:pStyle w:val="Heading2"/>
      </w:pPr>
      <w:bookmarkStart w:id="14" w:name="_Toc104643230"/>
      <w:r>
        <w:t>1</w:t>
      </w:r>
      <w:r w:rsidR="007D7B7C">
        <w:t>1</w:t>
      </w:r>
      <w:r>
        <w:t>.</w:t>
      </w:r>
      <w:r w:rsidR="0058713D">
        <w:t>How’s Docker Running on Your Computer</w:t>
      </w:r>
      <w:r w:rsidR="00A87351">
        <w:t>?</w:t>
      </w:r>
      <w:bookmarkEnd w:id="14"/>
    </w:p>
    <w:p w14:paraId="57598C19" w14:textId="21235F56" w:rsidR="00957B7D" w:rsidRDefault="005D6D67" w:rsidP="00315A0E">
      <w:r>
        <w:rPr>
          <w:noProof/>
        </w:rPr>
        <w:drawing>
          <wp:inline distT="0" distB="0" distL="0" distR="0" wp14:anchorId="650D19F1" wp14:editId="0B1CB592">
            <wp:extent cx="5731510" cy="45427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D672" w14:textId="0AEBC942" w:rsidR="00710AD6" w:rsidRDefault="00710AD6" w:rsidP="00710AD6"/>
    <w:p w14:paraId="1294A5F9" w14:textId="6BAFEF63" w:rsidR="000D1074" w:rsidRDefault="000D1074">
      <w:r>
        <w:br w:type="page"/>
      </w:r>
    </w:p>
    <w:p w14:paraId="0D2C6775" w14:textId="17268DCF" w:rsidR="00B017AA" w:rsidRDefault="00B017AA" w:rsidP="00B017AA">
      <w:pPr>
        <w:pStyle w:val="Heading1"/>
        <w:jc w:val="center"/>
        <w:rPr>
          <w:b/>
          <w:bCs/>
          <w:sz w:val="48"/>
          <w:szCs w:val="44"/>
        </w:rPr>
      </w:pPr>
      <w:bookmarkStart w:id="15" w:name="_Toc104643231"/>
      <w:r w:rsidRPr="00DE2FD2">
        <w:rPr>
          <w:b/>
          <w:bCs/>
          <w:sz w:val="48"/>
          <w:szCs w:val="44"/>
        </w:rPr>
        <w:lastRenderedPageBreak/>
        <w:t xml:space="preserve">II] </w:t>
      </w:r>
      <w:r w:rsidR="009309C5">
        <w:rPr>
          <w:b/>
          <w:bCs/>
          <w:sz w:val="48"/>
          <w:szCs w:val="44"/>
        </w:rPr>
        <w:t>Manipulating Containers with Docker Client</w:t>
      </w:r>
      <w:bookmarkEnd w:id="15"/>
    </w:p>
    <w:p w14:paraId="2BC2A2E8" w14:textId="2504F3BB" w:rsidR="00547FFD" w:rsidRDefault="00547FFD" w:rsidP="00547FFD">
      <w:pPr>
        <w:pStyle w:val="Heading2"/>
      </w:pPr>
      <w:bookmarkStart w:id="16" w:name="_Toc104643232"/>
      <w:r>
        <w:t>1</w:t>
      </w:r>
      <w:r w:rsidR="007D7B7C">
        <w:t>2</w:t>
      </w:r>
      <w:r>
        <w:t xml:space="preserve">. </w:t>
      </w:r>
      <w:r w:rsidR="00691A93">
        <w:t>Docker Run in Detail</w:t>
      </w:r>
      <w:bookmarkEnd w:id="16"/>
    </w:p>
    <w:p w14:paraId="238B8F41" w14:textId="17398409" w:rsidR="003D2128" w:rsidRDefault="0061604B" w:rsidP="003D2128">
      <w:r>
        <w:rPr>
          <w:noProof/>
        </w:rPr>
        <w:drawing>
          <wp:inline distT="0" distB="0" distL="0" distR="0" wp14:anchorId="148B017F" wp14:editId="33C52FC4">
            <wp:extent cx="4867275" cy="26098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C397" w14:textId="77777777" w:rsidR="003D2128" w:rsidRPr="003D2128" w:rsidRDefault="003D2128" w:rsidP="003D2128"/>
    <w:p w14:paraId="64F07426" w14:textId="0DB25F43" w:rsidR="00547FFD" w:rsidRDefault="00547FFD" w:rsidP="00547FFD">
      <w:pPr>
        <w:pStyle w:val="Heading2"/>
      </w:pPr>
      <w:bookmarkStart w:id="17" w:name="_Toc104643233"/>
      <w:r>
        <w:t>1</w:t>
      </w:r>
      <w:r w:rsidR="007D7B7C">
        <w:t>3</w:t>
      </w:r>
      <w:r>
        <w:t xml:space="preserve">. </w:t>
      </w:r>
      <w:r w:rsidR="00691A93">
        <w:t>Overriding Default Commands</w:t>
      </w:r>
      <w:bookmarkEnd w:id="17"/>
    </w:p>
    <w:p w14:paraId="1AA01AF1" w14:textId="77777777" w:rsidR="00617B4B" w:rsidRDefault="00617B4B" w:rsidP="0061604B"/>
    <w:p w14:paraId="3EC1322B" w14:textId="77777777" w:rsidR="00617B4B" w:rsidRDefault="00617B4B" w:rsidP="0061604B"/>
    <w:p w14:paraId="4B6886E5" w14:textId="14AE70BE" w:rsidR="0061604B" w:rsidRDefault="0061604B" w:rsidP="0061604B">
      <w:r>
        <w:rPr>
          <w:noProof/>
        </w:rPr>
        <w:drawing>
          <wp:inline distT="0" distB="0" distL="0" distR="0" wp14:anchorId="09DDDDB7" wp14:editId="325FBF70">
            <wp:extent cx="5731510" cy="22586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9B1" w14:textId="79C74C8D" w:rsidR="00617B4B" w:rsidRDefault="00617B4B" w:rsidP="0061604B">
      <w:r>
        <w:t>Docker run busybox ls</w:t>
      </w:r>
    </w:p>
    <w:p w14:paraId="6DD0A705" w14:textId="6EECF485" w:rsidR="00617B4B" w:rsidRDefault="00617B4B" w:rsidP="0061604B">
      <w:r>
        <w:t xml:space="preserve">O/p: </w:t>
      </w:r>
      <w:r>
        <w:tab/>
        <w:t>etc</w:t>
      </w:r>
    </w:p>
    <w:p w14:paraId="1A07973F" w14:textId="15A925D2" w:rsidR="00617B4B" w:rsidRDefault="00617B4B" w:rsidP="0061604B">
      <w:r>
        <w:tab/>
        <w:t>Root</w:t>
      </w:r>
    </w:p>
    <w:p w14:paraId="419E1369" w14:textId="08D8F12F" w:rsidR="00617B4B" w:rsidRDefault="00617B4B" w:rsidP="0061604B">
      <w:r>
        <w:tab/>
        <w:t>Etc</w:t>
      </w:r>
    </w:p>
    <w:p w14:paraId="04AF08D8" w14:textId="58FFB608" w:rsidR="00617B4B" w:rsidRDefault="00617B4B" w:rsidP="0061604B">
      <w:r>
        <w:tab/>
        <w:t>Var &amp; so on</w:t>
      </w:r>
    </w:p>
    <w:p w14:paraId="1F9D5C71" w14:textId="346DBF29" w:rsidR="00617B4B" w:rsidRDefault="00617B4B" w:rsidP="0061604B"/>
    <w:p w14:paraId="714B6567" w14:textId="4E80EC95" w:rsidR="008246A7" w:rsidRDefault="008246A7" w:rsidP="0061604B">
      <w:r>
        <w:rPr>
          <w:noProof/>
        </w:rPr>
        <w:lastRenderedPageBreak/>
        <w:drawing>
          <wp:inline distT="0" distB="0" distL="0" distR="0" wp14:anchorId="4300F6DB" wp14:editId="54CC7C08">
            <wp:extent cx="5731510" cy="26473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A9B2" w14:textId="77777777" w:rsidR="00617B4B" w:rsidRPr="0061604B" w:rsidRDefault="00617B4B" w:rsidP="0061604B"/>
    <w:p w14:paraId="77A4B5C9" w14:textId="267E0EA6" w:rsidR="00547FFD" w:rsidRDefault="00547FFD" w:rsidP="00547FFD">
      <w:pPr>
        <w:pStyle w:val="Heading2"/>
      </w:pPr>
      <w:bookmarkStart w:id="18" w:name="_Toc104643234"/>
      <w:r>
        <w:t>1</w:t>
      </w:r>
      <w:r w:rsidR="007D7B7C">
        <w:t>4</w:t>
      </w:r>
      <w:r>
        <w:t xml:space="preserve">. </w:t>
      </w:r>
      <w:r w:rsidR="00691A93">
        <w:t>Listing Running Containers</w:t>
      </w:r>
      <w:bookmarkEnd w:id="18"/>
    </w:p>
    <w:p w14:paraId="577F9011" w14:textId="7E5920CC" w:rsidR="000D1074" w:rsidRDefault="00070D48" w:rsidP="00710AD6">
      <w:r>
        <w:rPr>
          <w:noProof/>
        </w:rPr>
        <w:drawing>
          <wp:inline distT="0" distB="0" distL="0" distR="0" wp14:anchorId="5BFA2EE9" wp14:editId="5D0AB1F0">
            <wp:extent cx="5731510" cy="40614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F6E" w14:textId="4F5E9966" w:rsidR="00070D48" w:rsidRDefault="00070D48" w:rsidP="00710AD6"/>
    <w:p w14:paraId="7B2FC11B" w14:textId="1609F5DC" w:rsidR="00070D48" w:rsidRDefault="00070D48" w:rsidP="00710AD6">
      <w:r>
        <w:t>Docker run busybox ping google.com</w:t>
      </w:r>
    </w:p>
    <w:p w14:paraId="1729B0BF" w14:textId="3D1EE131" w:rsidR="00070D48" w:rsidRDefault="00070D48" w:rsidP="00710AD6">
      <w:r>
        <w:t>Docker ps</w:t>
      </w:r>
    </w:p>
    <w:p w14:paraId="64B1F8D4" w14:textId="7EC65108" w:rsidR="00070D48" w:rsidRDefault="00070D48" w:rsidP="00710AD6">
      <w:r>
        <w:rPr>
          <w:noProof/>
        </w:rPr>
        <w:drawing>
          <wp:inline distT="0" distB="0" distL="0" distR="0" wp14:anchorId="191F9074" wp14:editId="6C0670A8">
            <wp:extent cx="5731510" cy="2616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E490" w14:textId="4A508888" w:rsidR="0003472F" w:rsidRDefault="0003472F" w:rsidP="0003472F">
      <w:pPr>
        <w:pStyle w:val="Heading2"/>
      </w:pPr>
      <w:bookmarkStart w:id="19" w:name="_Toc104643235"/>
      <w:r>
        <w:lastRenderedPageBreak/>
        <w:t>1</w:t>
      </w:r>
      <w:r w:rsidR="007D7B7C">
        <w:t>5</w:t>
      </w:r>
      <w:r>
        <w:t xml:space="preserve">. </w:t>
      </w:r>
      <w:r w:rsidR="00691A93">
        <w:t>Container Lifecycle</w:t>
      </w:r>
      <w:bookmarkEnd w:id="19"/>
    </w:p>
    <w:p w14:paraId="4F9E71F6" w14:textId="40ABDCC2" w:rsidR="00F53259" w:rsidRDefault="00F53259" w:rsidP="00F53259">
      <w:r>
        <w:t xml:space="preserve">Docker ps </w:t>
      </w:r>
      <w:r w:rsidR="00C2484F">
        <w:t>–</w:t>
      </w:r>
      <w:r>
        <w:t>all</w:t>
      </w:r>
    </w:p>
    <w:p w14:paraId="17162ECD" w14:textId="2272A5D5" w:rsidR="00C2484F" w:rsidRDefault="00C2484F" w:rsidP="00F53259">
      <w:r>
        <w:rPr>
          <w:noProof/>
        </w:rPr>
        <w:drawing>
          <wp:inline distT="0" distB="0" distL="0" distR="0" wp14:anchorId="1230E793" wp14:editId="6FEAEC28">
            <wp:extent cx="5731510" cy="933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40D" w14:textId="5DD8A514" w:rsidR="00C2484F" w:rsidRDefault="00C2484F" w:rsidP="00F53259"/>
    <w:p w14:paraId="5B41CE13" w14:textId="0028610F" w:rsidR="00075858" w:rsidRPr="00F53259" w:rsidRDefault="00075858" w:rsidP="00F53259">
      <w:r>
        <w:rPr>
          <w:noProof/>
        </w:rPr>
        <w:drawing>
          <wp:inline distT="0" distB="0" distL="0" distR="0" wp14:anchorId="28203E3D" wp14:editId="4D262ABD">
            <wp:extent cx="5731510" cy="33997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33AA" w14:textId="6B9F65D2" w:rsidR="0003472F" w:rsidRDefault="0003472F" w:rsidP="00710AD6"/>
    <w:p w14:paraId="5497A8D6" w14:textId="09C48D05" w:rsidR="00462A38" w:rsidRDefault="00462A38" w:rsidP="00462A38">
      <w:bookmarkStart w:id="20" w:name="_Toc104643236"/>
      <w:r>
        <w:t xml:space="preserve">Docker start -a hello-world </w:t>
      </w:r>
      <w:r>
        <w:sym w:font="Wingdings" w:char="F0E8"/>
      </w:r>
      <w:r>
        <w:t xml:space="preserve"> will show output on container </w:t>
      </w:r>
    </w:p>
    <w:p w14:paraId="22A005A1" w14:textId="4D890F97" w:rsidR="00462A38" w:rsidRDefault="00462A38" w:rsidP="00462A38">
      <w:r>
        <w:t>Docker start hello-world</w:t>
      </w:r>
    </w:p>
    <w:p w14:paraId="63933D35" w14:textId="77777777" w:rsidR="00462A38" w:rsidRDefault="00462A38" w:rsidP="0003472F">
      <w:pPr>
        <w:pStyle w:val="Heading2"/>
      </w:pPr>
    </w:p>
    <w:p w14:paraId="2D79B38F" w14:textId="1D226B18" w:rsidR="0003472F" w:rsidRDefault="0003472F" w:rsidP="0003472F">
      <w:pPr>
        <w:pStyle w:val="Heading2"/>
      </w:pPr>
      <w:r>
        <w:t>1</w:t>
      </w:r>
      <w:r w:rsidR="007D7B7C">
        <w:t>6</w:t>
      </w:r>
      <w:r>
        <w:t xml:space="preserve">. </w:t>
      </w:r>
      <w:r w:rsidR="008159B8">
        <w:t>Restarting Stopped Containers</w:t>
      </w:r>
      <w:bookmarkEnd w:id="20"/>
      <w:r>
        <w:t xml:space="preserve"> </w:t>
      </w:r>
    </w:p>
    <w:p w14:paraId="38F0C231" w14:textId="0577B2F3" w:rsidR="00B677C4" w:rsidRDefault="00B677C4" w:rsidP="00710AD6"/>
    <w:p w14:paraId="0FE9B37D" w14:textId="77777777" w:rsidR="00037852" w:rsidRDefault="00037852" w:rsidP="00710AD6"/>
    <w:p w14:paraId="618985BA" w14:textId="307DD9B0" w:rsidR="0003472F" w:rsidRDefault="007D7B7C" w:rsidP="0003472F">
      <w:pPr>
        <w:pStyle w:val="Heading2"/>
      </w:pPr>
      <w:bookmarkStart w:id="21" w:name="_Toc104643237"/>
      <w:r>
        <w:t>17</w:t>
      </w:r>
      <w:r w:rsidR="0003472F">
        <w:t xml:space="preserve">. </w:t>
      </w:r>
      <w:r w:rsidR="00AF197D">
        <w:t>Removing Stopped Containers</w:t>
      </w:r>
      <w:bookmarkEnd w:id="21"/>
      <w:r w:rsidR="0003472F">
        <w:t xml:space="preserve"> </w:t>
      </w:r>
    </w:p>
    <w:p w14:paraId="248D7335" w14:textId="299177B2" w:rsidR="0003472F" w:rsidRDefault="00FE0197" w:rsidP="00710AD6">
      <w:r>
        <w:t xml:space="preserve">Docker system prune </w:t>
      </w:r>
      <w:r>
        <w:sym w:font="Wingdings" w:char="F0E8"/>
      </w:r>
      <w:r>
        <w:t xml:space="preserve"> </w:t>
      </w:r>
    </w:p>
    <w:p w14:paraId="4CA9A39B" w14:textId="5A631ACB" w:rsidR="00FE0197" w:rsidRDefault="00FE0197" w:rsidP="00710AD6">
      <w:r>
        <w:rPr>
          <w:noProof/>
        </w:rPr>
        <w:drawing>
          <wp:inline distT="0" distB="0" distL="0" distR="0" wp14:anchorId="0B2A8AE9" wp14:editId="79980001">
            <wp:extent cx="5731510" cy="11074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CF30" w14:textId="77777777" w:rsidR="00D80389" w:rsidRDefault="00D80389" w:rsidP="00710AD6"/>
    <w:p w14:paraId="4DC19EE5" w14:textId="0C908187" w:rsidR="004E10C4" w:rsidRDefault="007D7B7C" w:rsidP="004E10C4">
      <w:pPr>
        <w:pStyle w:val="Heading2"/>
      </w:pPr>
      <w:bookmarkStart w:id="22" w:name="_Toc104643238"/>
      <w:r>
        <w:t>18</w:t>
      </w:r>
      <w:r w:rsidR="004E10C4">
        <w:t xml:space="preserve">. </w:t>
      </w:r>
      <w:r w:rsidR="00AF197D">
        <w:t>Retrieving Log Outputs</w:t>
      </w:r>
      <w:bookmarkEnd w:id="22"/>
    </w:p>
    <w:p w14:paraId="28EAAB7D" w14:textId="294F7E5F" w:rsidR="004E10C4" w:rsidRDefault="00D80389" w:rsidP="00710AD6">
      <w:r>
        <w:rPr>
          <w:noProof/>
        </w:rPr>
        <w:drawing>
          <wp:inline distT="0" distB="0" distL="0" distR="0" wp14:anchorId="69AFCCEA" wp14:editId="18551503">
            <wp:extent cx="4819650" cy="2447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7711" w14:textId="441CF244" w:rsidR="004E10C4" w:rsidRDefault="007D7B7C" w:rsidP="004E10C4">
      <w:pPr>
        <w:pStyle w:val="Heading2"/>
      </w:pPr>
      <w:bookmarkStart w:id="23" w:name="_Toc104643239"/>
      <w:r>
        <w:t>19</w:t>
      </w:r>
      <w:r w:rsidR="004E10C4">
        <w:t xml:space="preserve">. </w:t>
      </w:r>
      <w:r w:rsidR="00AF197D">
        <w:t>Stopping Containers</w:t>
      </w:r>
      <w:bookmarkEnd w:id="23"/>
    </w:p>
    <w:p w14:paraId="0984374D" w14:textId="0C1AD3BD" w:rsidR="00FA77D7" w:rsidRDefault="001A6908" w:rsidP="00710AD6">
      <w:r>
        <w:rPr>
          <w:noProof/>
        </w:rPr>
        <w:drawing>
          <wp:inline distT="0" distB="0" distL="0" distR="0" wp14:anchorId="6FD0BE0D" wp14:editId="3617E4D8">
            <wp:extent cx="5514975" cy="24765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BBBE" w14:textId="21F950F3" w:rsidR="00FC662D" w:rsidRDefault="004D293E" w:rsidP="00710AD6">
      <w:r>
        <w:rPr>
          <w:noProof/>
        </w:rPr>
        <w:lastRenderedPageBreak/>
        <w:drawing>
          <wp:inline distT="0" distB="0" distL="0" distR="0" wp14:anchorId="2557836B" wp14:editId="295963D5">
            <wp:extent cx="5600700" cy="3057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3E89" w14:textId="395D7DD3" w:rsidR="004D293E" w:rsidRDefault="004D293E" w:rsidP="00710AD6">
      <w:r>
        <w:rPr>
          <w:noProof/>
        </w:rPr>
        <w:drawing>
          <wp:inline distT="0" distB="0" distL="0" distR="0" wp14:anchorId="0AFB13AC" wp14:editId="5D2E71BE">
            <wp:extent cx="5638800" cy="3114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E430" w14:textId="3EF99EDD" w:rsidR="004D293E" w:rsidRDefault="00BC11D7" w:rsidP="00710AD6">
      <w:r>
        <w:t>Kill instantly stops</w:t>
      </w:r>
    </w:p>
    <w:p w14:paraId="4557B67A" w14:textId="4DFFCD65" w:rsidR="004E10C4" w:rsidRDefault="004E10C4" w:rsidP="004E10C4">
      <w:pPr>
        <w:pStyle w:val="Heading2"/>
      </w:pPr>
      <w:bookmarkStart w:id="24" w:name="_Toc104643240"/>
      <w:r>
        <w:t>2</w:t>
      </w:r>
      <w:r w:rsidR="007D7B7C">
        <w:t>0</w:t>
      </w:r>
      <w:r>
        <w:t xml:space="preserve">. </w:t>
      </w:r>
      <w:r w:rsidR="004450C6">
        <w:t>Multi-Command Containers</w:t>
      </w:r>
      <w:bookmarkEnd w:id="24"/>
    </w:p>
    <w:p w14:paraId="43B657EB" w14:textId="51003392" w:rsidR="004E10C4" w:rsidRDefault="004E10C4" w:rsidP="00710AD6"/>
    <w:p w14:paraId="6BC6B46E" w14:textId="2577A481" w:rsidR="004E10C4" w:rsidRDefault="004E10C4" w:rsidP="004E10C4">
      <w:pPr>
        <w:pStyle w:val="Heading2"/>
      </w:pPr>
      <w:bookmarkStart w:id="25" w:name="_Toc104643241"/>
      <w:r>
        <w:lastRenderedPageBreak/>
        <w:t>2</w:t>
      </w:r>
      <w:r w:rsidR="007D7B7C">
        <w:t>1</w:t>
      </w:r>
      <w:r>
        <w:t xml:space="preserve">. </w:t>
      </w:r>
      <w:r w:rsidR="00AE22C7">
        <w:t>Executing Commands in Running Containers</w:t>
      </w:r>
      <w:bookmarkEnd w:id="25"/>
    </w:p>
    <w:p w14:paraId="7D1CA5C8" w14:textId="34581709" w:rsidR="0088376C" w:rsidRDefault="00FD333A" w:rsidP="00710AD6">
      <w:r>
        <w:rPr>
          <w:noProof/>
        </w:rPr>
        <w:drawing>
          <wp:inline distT="0" distB="0" distL="0" distR="0" wp14:anchorId="3614B62D" wp14:editId="17265358">
            <wp:extent cx="5731510" cy="22733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C12D" w14:textId="08CF06F4" w:rsidR="00731576" w:rsidRDefault="00731576" w:rsidP="00710AD6">
      <w:r>
        <w:rPr>
          <w:noProof/>
        </w:rPr>
        <w:drawing>
          <wp:inline distT="0" distB="0" distL="0" distR="0" wp14:anchorId="66D4F4D1" wp14:editId="21EE9CD9">
            <wp:extent cx="5731510" cy="19900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6D1A" w14:textId="77777777" w:rsidR="00132A43" w:rsidRDefault="00132A43" w:rsidP="00710AD6"/>
    <w:p w14:paraId="421921E4" w14:textId="77777777" w:rsidR="00FD333A" w:rsidRDefault="00FD333A" w:rsidP="00710AD6"/>
    <w:p w14:paraId="4F696F5E" w14:textId="77777777" w:rsidR="00C86320" w:rsidRDefault="00C86320" w:rsidP="00710AD6"/>
    <w:p w14:paraId="02E8CA52" w14:textId="77777777" w:rsidR="00741F59" w:rsidRDefault="00741F59" w:rsidP="00710AD6"/>
    <w:p w14:paraId="0B778EAF" w14:textId="5590FD81" w:rsidR="004E10C4" w:rsidRDefault="004E10C4" w:rsidP="004E10C4">
      <w:pPr>
        <w:pStyle w:val="Heading2"/>
      </w:pPr>
      <w:bookmarkStart w:id="26" w:name="_Toc104643242"/>
      <w:r>
        <w:t>2</w:t>
      </w:r>
      <w:r w:rsidR="007D7B7C">
        <w:t>2</w:t>
      </w:r>
      <w:r>
        <w:t xml:space="preserve">. </w:t>
      </w:r>
      <w:r w:rsidR="00651C22">
        <w:t>The Purpose of IT Flag</w:t>
      </w:r>
      <w:bookmarkEnd w:id="26"/>
    </w:p>
    <w:p w14:paraId="736BD92D" w14:textId="0E7D4AFB" w:rsidR="004E10C4" w:rsidRDefault="002F7B64" w:rsidP="00710AD6">
      <w:r>
        <w:rPr>
          <w:noProof/>
        </w:rPr>
        <w:drawing>
          <wp:inline distT="0" distB="0" distL="0" distR="0" wp14:anchorId="77B23C9F" wp14:editId="1B98F6AA">
            <wp:extent cx="5731510" cy="22345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AC3C" w14:textId="21FE9793" w:rsidR="004E10C4" w:rsidRDefault="004E10C4" w:rsidP="004E10C4">
      <w:pPr>
        <w:pStyle w:val="Heading2"/>
      </w:pPr>
      <w:bookmarkStart w:id="27" w:name="_Toc104643243"/>
      <w:r>
        <w:lastRenderedPageBreak/>
        <w:t>2</w:t>
      </w:r>
      <w:r w:rsidR="00EB0B3D">
        <w:t>6</w:t>
      </w:r>
      <w:r>
        <w:t xml:space="preserve">. </w:t>
      </w:r>
      <w:r w:rsidR="00D2227D">
        <w:t>Getting a Command Prompt in a Container</w:t>
      </w:r>
      <w:bookmarkEnd w:id="27"/>
    </w:p>
    <w:p w14:paraId="5587CC42" w14:textId="092188D5" w:rsidR="0086146A" w:rsidRPr="0086146A" w:rsidRDefault="00580E0A" w:rsidP="0086146A">
      <w:r>
        <w:rPr>
          <w:noProof/>
        </w:rPr>
        <w:drawing>
          <wp:inline distT="0" distB="0" distL="0" distR="0" wp14:anchorId="668B067A" wp14:editId="5157E2EF">
            <wp:extent cx="5731510" cy="14897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C6D" w14:textId="17B0D9C0" w:rsidR="004E10C4" w:rsidRDefault="0080042B" w:rsidP="00710AD6">
      <w:r>
        <w:rPr>
          <w:noProof/>
        </w:rPr>
        <w:drawing>
          <wp:inline distT="0" distB="0" distL="0" distR="0" wp14:anchorId="4C5624ED" wp14:editId="1FD37396">
            <wp:extent cx="4105275" cy="15621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65C0" w14:textId="77777777" w:rsidR="0080042B" w:rsidRDefault="0080042B" w:rsidP="00710AD6"/>
    <w:p w14:paraId="78833FCD" w14:textId="3D5E0B23" w:rsidR="00EB0B3D" w:rsidRDefault="00EB0B3D" w:rsidP="00EB0B3D">
      <w:pPr>
        <w:pStyle w:val="Heading2"/>
      </w:pPr>
      <w:bookmarkStart w:id="28" w:name="_Toc104643244"/>
      <w:r>
        <w:t xml:space="preserve">27. </w:t>
      </w:r>
      <w:r w:rsidR="00E74A62">
        <w:t>Starting with a Shell</w:t>
      </w:r>
      <w:bookmarkEnd w:id="28"/>
    </w:p>
    <w:p w14:paraId="17CEEDBE" w14:textId="2D182BED" w:rsidR="00EB0B3D" w:rsidRDefault="00EB0B3D" w:rsidP="00710AD6"/>
    <w:p w14:paraId="0CE7876F" w14:textId="5B62B15D" w:rsidR="00EB0B3D" w:rsidRDefault="00EB0B3D" w:rsidP="00EB0B3D">
      <w:pPr>
        <w:pStyle w:val="Heading2"/>
      </w:pPr>
      <w:bookmarkStart w:id="29" w:name="_Toc104643245"/>
      <w:r>
        <w:t xml:space="preserve">28. </w:t>
      </w:r>
      <w:r w:rsidR="003416CF">
        <w:t>Container Isolation</w:t>
      </w:r>
      <w:bookmarkEnd w:id="29"/>
    </w:p>
    <w:p w14:paraId="743B1B44" w14:textId="77777777" w:rsidR="00E608FF" w:rsidRPr="00E608FF" w:rsidRDefault="00E608FF" w:rsidP="00E608FF"/>
    <w:p w14:paraId="7CCE2ED4" w14:textId="29437016" w:rsidR="00EB0B3D" w:rsidRDefault="00EB0B3D" w:rsidP="00710AD6"/>
    <w:p w14:paraId="7A78804A" w14:textId="7FA64D78" w:rsidR="00C56D69" w:rsidRDefault="00C56D69" w:rsidP="00C56D69">
      <w:pPr>
        <w:pStyle w:val="Heading1"/>
        <w:jc w:val="center"/>
        <w:rPr>
          <w:b/>
          <w:bCs/>
          <w:sz w:val="48"/>
          <w:szCs w:val="44"/>
        </w:rPr>
      </w:pPr>
      <w:bookmarkStart w:id="30" w:name="_Toc104643246"/>
      <w:r w:rsidRPr="00DE2FD2">
        <w:rPr>
          <w:b/>
          <w:bCs/>
          <w:sz w:val="48"/>
          <w:szCs w:val="44"/>
        </w:rPr>
        <w:t>I</w:t>
      </w:r>
      <w:r>
        <w:rPr>
          <w:b/>
          <w:bCs/>
          <w:sz w:val="48"/>
          <w:szCs w:val="44"/>
        </w:rPr>
        <w:t>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Building Custom Images Through Docker Server</w:t>
      </w:r>
      <w:bookmarkEnd w:id="30"/>
    </w:p>
    <w:p w14:paraId="268B5AF4" w14:textId="77777777" w:rsidR="00C56D69" w:rsidRDefault="00C56D69" w:rsidP="00EB0B3D">
      <w:pPr>
        <w:pStyle w:val="Heading2"/>
      </w:pPr>
    </w:p>
    <w:p w14:paraId="17E4C352" w14:textId="77777777" w:rsidR="00C56D69" w:rsidRDefault="00C56D69" w:rsidP="00EB0B3D">
      <w:pPr>
        <w:pStyle w:val="Heading2"/>
      </w:pPr>
    </w:p>
    <w:p w14:paraId="14424887" w14:textId="515AE708" w:rsidR="00EB0B3D" w:rsidRDefault="00EB0B3D" w:rsidP="00EB0B3D">
      <w:pPr>
        <w:pStyle w:val="Heading2"/>
      </w:pPr>
      <w:bookmarkStart w:id="31" w:name="_Toc104643247"/>
      <w:r>
        <w:t xml:space="preserve">29. </w:t>
      </w:r>
      <w:r w:rsidR="001E792A">
        <w:t>Creating Docker Images</w:t>
      </w:r>
      <w:bookmarkEnd w:id="31"/>
    </w:p>
    <w:p w14:paraId="1B2FCFC4" w14:textId="441F2CBD" w:rsidR="00EB0B3D" w:rsidRDefault="00E608FF" w:rsidP="00710AD6">
      <w:r>
        <w:rPr>
          <w:noProof/>
        </w:rPr>
        <w:drawing>
          <wp:inline distT="0" distB="0" distL="0" distR="0" wp14:anchorId="13AC5541" wp14:editId="554F6C17">
            <wp:extent cx="4629150" cy="1314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828" w14:textId="09A6DBBC" w:rsidR="00A43C58" w:rsidRDefault="00A43C58" w:rsidP="00710AD6">
      <w:r>
        <w:rPr>
          <w:noProof/>
        </w:rPr>
        <w:lastRenderedPageBreak/>
        <w:drawing>
          <wp:inline distT="0" distB="0" distL="0" distR="0" wp14:anchorId="6148779D" wp14:editId="3421A458">
            <wp:extent cx="2714625" cy="2219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B66" w14:textId="7E45DB5A" w:rsidR="00EB0B3D" w:rsidRDefault="001A7537" w:rsidP="00EB0B3D">
      <w:pPr>
        <w:pStyle w:val="Heading2"/>
      </w:pPr>
      <w:bookmarkStart w:id="32" w:name="_Toc104643248"/>
      <w:r>
        <w:t>3</w:t>
      </w:r>
      <w:r w:rsidR="00EB0B3D">
        <w:t xml:space="preserve">0. </w:t>
      </w:r>
      <w:r w:rsidR="001E792A">
        <w:t>Buildkit for Docker Desktop</w:t>
      </w:r>
      <w:bookmarkEnd w:id="32"/>
    </w:p>
    <w:p w14:paraId="64DDB0F4" w14:textId="77777777" w:rsidR="001E792A" w:rsidRDefault="001E792A" w:rsidP="00DC0E91">
      <w:pPr>
        <w:pStyle w:val="Heading2"/>
      </w:pPr>
    </w:p>
    <w:p w14:paraId="03FDF69C" w14:textId="77777777" w:rsidR="001E792A" w:rsidRDefault="001E792A" w:rsidP="00DC0E91">
      <w:pPr>
        <w:pStyle w:val="Heading2"/>
      </w:pPr>
    </w:p>
    <w:p w14:paraId="108D7B7A" w14:textId="050A713B" w:rsidR="00DC0E91" w:rsidRDefault="00DC0E91" w:rsidP="00DC0E91">
      <w:pPr>
        <w:pStyle w:val="Heading2"/>
      </w:pPr>
      <w:bookmarkStart w:id="33" w:name="_Toc104643249"/>
      <w:r>
        <w:t xml:space="preserve">31. </w:t>
      </w:r>
      <w:r w:rsidR="00017576">
        <w:t>Building a DockerFile</w:t>
      </w:r>
      <w:bookmarkEnd w:id="33"/>
    </w:p>
    <w:p w14:paraId="7C3CFF79" w14:textId="60E7F23E" w:rsidR="00D803D1" w:rsidRDefault="00EC6463" w:rsidP="00DC0E91">
      <w:pPr>
        <w:pStyle w:val="Heading2"/>
      </w:pPr>
      <w:r>
        <w:t>Mkdir redis-image</w:t>
      </w:r>
    </w:p>
    <w:p w14:paraId="3D450DFD" w14:textId="2A4DB5AE" w:rsidR="00EC6463" w:rsidRDefault="00EC6463" w:rsidP="00EC6463">
      <w:r>
        <w:t>Cd redis-image</w:t>
      </w:r>
    </w:p>
    <w:p w14:paraId="023FA1C4" w14:textId="2AB64283" w:rsidR="00EC6463" w:rsidRDefault="00EC6463" w:rsidP="00EC6463">
      <w:r>
        <w:t>Use vs-code</w:t>
      </w:r>
    </w:p>
    <w:p w14:paraId="2D225A15" w14:textId="1C6C5B65" w:rsidR="00EC6463" w:rsidRDefault="00EC6463" w:rsidP="00EC6463">
      <w:r>
        <w:t>Open above dir</w:t>
      </w:r>
    </w:p>
    <w:p w14:paraId="03FAE8B1" w14:textId="002AAD49" w:rsidR="00EC6463" w:rsidRPr="00EC6463" w:rsidRDefault="00EC6463" w:rsidP="00EC6463">
      <w:pPr>
        <w:rPr>
          <w:b/>
          <w:bCs/>
        </w:rPr>
      </w:pPr>
      <w:r w:rsidRPr="00EC6463">
        <w:rPr>
          <w:b/>
          <w:bCs/>
        </w:rPr>
        <w:t>Dockerfile</w:t>
      </w:r>
    </w:p>
    <w:p w14:paraId="2ED8CF79" w14:textId="5827C9D5" w:rsidR="00EC6463" w:rsidRDefault="00747933" w:rsidP="00EC6463">
      <w:r>
        <w:rPr>
          <w:noProof/>
        </w:rPr>
        <w:drawing>
          <wp:inline distT="0" distB="0" distL="0" distR="0" wp14:anchorId="615C4C4D" wp14:editId="2CE82055">
            <wp:extent cx="5295900" cy="2724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DD67" w14:textId="36BAADBE" w:rsidR="003F2700" w:rsidRDefault="003F2700" w:rsidP="00EC6463">
      <w:r>
        <w:t>Docker build .</w:t>
      </w:r>
      <w:r w:rsidR="003F073D">
        <w:t xml:space="preserve"> </w:t>
      </w:r>
      <w:r w:rsidR="003F073D">
        <w:sym w:font="Wingdings" w:char="F0E8"/>
      </w:r>
      <w:r w:rsidR="003F073D">
        <w:t xml:space="preserve"> ashdsagdhe73837</w:t>
      </w:r>
    </w:p>
    <w:p w14:paraId="35848B22" w14:textId="1125A266" w:rsidR="003F2700" w:rsidRPr="00EC6463" w:rsidRDefault="003F2700" w:rsidP="00EC6463">
      <w:r>
        <w:t>Docker run ashdsagdhe73837</w:t>
      </w:r>
    </w:p>
    <w:p w14:paraId="0A185922" w14:textId="530B95B4" w:rsidR="00DC0E91" w:rsidRDefault="00DC0E91" w:rsidP="00DC0E91">
      <w:pPr>
        <w:pStyle w:val="Heading2"/>
      </w:pPr>
      <w:bookmarkStart w:id="34" w:name="_Toc104643250"/>
      <w:r>
        <w:lastRenderedPageBreak/>
        <w:t xml:space="preserve">32. </w:t>
      </w:r>
      <w:r w:rsidR="00D72C53">
        <w:t>Dockerfile Teardown</w:t>
      </w:r>
      <w:bookmarkEnd w:id="34"/>
    </w:p>
    <w:p w14:paraId="6971EBA8" w14:textId="0A613B76" w:rsidR="000C5673" w:rsidRDefault="009C4F0C" w:rsidP="00AB1D71">
      <w:r>
        <w:rPr>
          <w:noProof/>
        </w:rPr>
        <w:drawing>
          <wp:inline distT="0" distB="0" distL="0" distR="0" wp14:anchorId="4F32C3C8" wp14:editId="698DA60C">
            <wp:extent cx="3943350" cy="2819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677" w14:textId="3DB496A3" w:rsidR="00DC0E91" w:rsidRDefault="00DC0E91" w:rsidP="00D72C53">
      <w:pPr>
        <w:pStyle w:val="Heading2"/>
      </w:pPr>
      <w:bookmarkStart w:id="35" w:name="_Toc104643251"/>
      <w:r>
        <w:t xml:space="preserve">33. </w:t>
      </w:r>
      <w:r w:rsidR="00D72C53">
        <w:t>What’s a Base Image?</w:t>
      </w:r>
      <w:bookmarkEnd w:id="35"/>
      <w:r w:rsidR="006B101C" w:rsidRPr="006B101C">
        <w:rPr>
          <w:noProof/>
        </w:rPr>
        <w:t xml:space="preserve"> </w:t>
      </w:r>
    </w:p>
    <w:p w14:paraId="5B411BE9" w14:textId="710C4042" w:rsidR="00823831" w:rsidRDefault="009C4F0C" w:rsidP="00AB1D71">
      <w:r>
        <w:rPr>
          <w:noProof/>
        </w:rPr>
        <w:drawing>
          <wp:inline distT="0" distB="0" distL="0" distR="0" wp14:anchorId="50E90A37" wp14:editId="5B9EAAD3">
            <wp:extent cx="5731510" cy="91059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B7C" w14:textId="21FBA27D" w:rsidR="009C4F0C" w:rsidRDefault="009C4F0C" w:rsidP="00AB1D71">
      <w:r>
        <w:rPr>
          <w:noProof/>
        </w:rPr>
        <w:lastRenderedPageBreak/>
        <w:drawing>
          <wp:inline distT="0" distB="0" distL="0" distR="0" wp14:anchorId="3A379446" wp14:editId="2B5F2EBE">
            <wp:extent cx="5731510" cy="57969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5A1E" w14:textId="570A0C77" w:rsidR="00F42E4B" w:rsidRDefault="00F42E4B" w:rsidP="00AB1D71">
      <w:r>
        <w:rPr>
          <w:noProof/>
        </w:rPr>
        <w:lastRenderedPageBreak/>
        <w:drawing>
          <wp:inline distT="0" distB="0" distL="0" distR="0" wp14:anchorId="4E4E70E8" wp14:editId="1BF85F78">
            <wp:extent cx="5731510" cy="41192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1290" w14:textId="7521CCFF" w:rsidR="006811E3" w:rsidRDefault="006811E3" w:rsidP="00AB1D71">
      <w:r>
        <w:rPr>
          <w:noProof/>
        </w:rPr>
        <w:drawing>
          <wp:inline distT="0" distB="0" distL="0" distR="0" wp14:anchorId="070C755E" wp14:editId="2DE995BA">
            <wp:extent cx="5731510" cy="4363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36F8" w14:textId="77777777" w:rsidR="006811E3" w:rsidRDefault="006811E3" w:rsidP="00AB1D71"/>
    <w:p w14:paraId="5D97E66D" w14:textId="3789B054" w:rsidR="00DC0E91" w:rsidRDefault="00DC0E91" w:rsidP="00DC0E91">
      <w:pPr>
        <w:pStyle w:val="Heading2"/>
      </w:pPr>
      <w:bookmarkStart w:id="36" w:name="_Toc104643252"/>
      <w:r>
        <w:t xml:space="preserve">34. </w:t>
      </w:r>
      <w:r w:rsidR="00CC7B87">
        <w:t>The Build Process in Detail</w:t>
      </w:r>
      <w:bookmarkEnd w:id="36"/>
    </w:p>
    <w:p w14:paraId="67A27527" w14:textId="0F518467" w:rsidR="00DC0E91" w:rsidRDefault="00DC0E91" w:rsidP="00DC0E91">
      <w:pPr>
        <w:pStyle w:val="Heading2"/>
      </w:pPr>
      <w:bookmarkStart w:id="37" w:name="_Toc104643253"/>
      <w:r>
        <w:t xml:space="preserve">35. </w:t>
      </w:r>
      <w:r w:rsidR="0010556A">
        <w:t>A Brief Recap</w:t>
      </w:r>
      <w:bookmarkEnd w:id="37"/>
    </w:p>
    <w:p w14:paraId="04D48296" w14:textId="60B87915" w:rsidR="00DC0E91" w:rsidRDefault="000D403E" w:rsidP="00AB1D71">
      <w:r>
        <w:rPr>
          <w:noProof/>
        </w:rPr>
        <w:drawing>
          <wp:inline distT="0" distB="0" distL="0" distR="0" wp14:anchorId="791CF9C9" wp14:editId="1E849E45">
            <wp:extent cx="4953000" cy="7943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2721" w14:textId="7CE1B93B" w:rsidR="00DC0E91" w:rsidRDefault="00DC0E91" w:rsidP="00DC0E91">
      <w:pPr>
        <w:pStyle w:val="Heading2"/>
      </w:pPr>
      <w:bookmarkStart w:id="38" w:name="_Toc104643254"/>
      <w:r>
        <w:lastRenderedPageBreak/>
        <w:t>36.</w:t>
      </w:r>
      <w:r w:rsidR="0010556A">
        <w:t xml:space="preserve"> Rebuilds with Cache</w:t>
      </w:r>
      <w:bookmarkEnd w:id="38"/>
    </w:p>
    <w:p w14:paraId="7951825D" w14:textId="77777777" w:rsidR="00F43F48" w:rsidRDefault="00F43F48" w:rsidP="00AB1D71"/>
    <w:p w14:paraId="7BEE5521" w14:textId="6C85041A" w:rsidR="00DC0E91" w:rsidRDefault="00DC0E91" w:rsidP="00F80C79">
      <w:pPr>
        <w:pStyle w:val="Heading2"/>
      </w:pPr>
      <w:bookmarkStart w:id="39" w:name="_Toc104643255"/>
      <w:r>
        <w:t xml:space="preserve">37. </w:t>
      </w:r>
      <w:r w:rsidR="00F80C79">
        <w:t>Tagging an Image</w:t>
      </w:r>
      <w:bookmarkEnd w:id="39"/>
    </w:p>
    <w:p w14:paraId="45FB3AF7" w14:textId="37F23E4E" w:rsidR="00A709DF" w:rsidRDefault="00A709DF" w:rsidP="00A709DF">
      <w:r>
        <w:rPr>
          <w:noProof/>
        </w:rPr>
        <w:drawing>
          <wp:inline distT="0" distB="0" distL="0" distR="0" wp14:anchorId="28AEA826" wp14:editId="69046EFD">
            <wp:extent cx="5731510" cy="21551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FF8A" w14:textId="1A01CC2E" w:rsidR="00B70B57" w:rsidRDefault="00B70B57" w:rsidP="00A709DF">
      <w:r>
        <w:rPr>
          <w:noProof/>
        </w:rPr>
        <w:drawing>
          <wp:inline distT="0" distB="0" distL="0" distR="0" wp14:anchorId="6B0BAAC7" wp14:editId="5A06F2D0">
            <wp:extent cx="5731510" cy="20421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7A2" w14:textId="77777777" w:rsidR="00557C70" w:rsidRPr="00A709DF" w:rsidRDefault="00557C70" w:rsidP="00A709DF"/>
    <w:p w14:paraId="100043B0" w14:textId="2ACD0F6C" w:rsidR="00DC0E91" w:rsidRDefault="00DC0E91" w:rsidP="001A2F12">
      <w:pPr>
        <w:pStyle w:val="Heading2"/>
      </w:pPr>
      <w:bookmarkStart w:id="40" w:name="_Toc104643256"/>
      <w:r>
        <w:t xml:space="preserve">38. </w:t>
      </w:r>
      <w:r w:rsidR="001A2F12">
        <w:t>Quick Note for Windows Users</w:t>
      </w:r>
      <w:bookmarkEnd w:id="40"/>
    </w:p>
    <w:p w14:paraId="6D5FF839" w14:textId="17B1CDFA" w:rsidR="00DC0E91" w:rsidRDefault="00DC0E91" w:rsidP="00DC0E91">
      <w:pPr>
        <w:pStyle w:val="Heading2"/>
      </w:pPr>
      <w:bookmarkStart w:id="41" w:name="_Toc104643257"/>
      <w:r>
        <w:t xml:space="preserve">39. </w:t>
      </w:r>
      <w:r w:rsidR="002456D7">
        <w:t>M</w:t>
      </w:r>
      <w:r w:rsidR="001A2F12">
        <w:t>anual Image Generation with Docker Commit</w:t>
      </w:r>
      <w:bookmarkEnd w:id="41"/>
    </w:p>
    <w:p w14:paraId="42A5CAC0" w14:textId="73071123" w:rsidR="00DC0E91" w:rsidRDefault="00DC0E91" w:rsidP="00AB1D71">
      <w:pPr>
        <w:rPr>
          <w:noProof/>
        </w:rPr>
      </w:pPr>
    </w:p>
    <w:p w14:paraId="71295835" w14:textId="7B9969BB" w:rsidR="00335FB6" w:rsidRDefault="00335FB6" w:rsidP="00AB1D71">
      <w:pPr>
        <w:rPr>
          <w:noProof/>
        </w:rPr>
      </w:pPr>
    </w:p>
    <w:p w14:paraId="477A1E66" w14:textId="1CB592B5" w:rsidR="00335FB6" w:rsidRDefault="00335FB6" w:rsidP="00AB1D71">
      <w:pPr>
        <w:rPr>
          <w:noProof/>
        </w:rPr>
      </w:pPr>
    </w:p>
    <w:p w14:paraId="7CC9E6BE" w14:textId="39744F60" w:rsidR="00335FB6" w:rsidRDefault="00335FB6" w:rsidP="00AB1D71">
      <w:pPr>
        <w:rPr>
          <w:noProof/>
        </w:rPr>
      </w:pPr>
    </w:p>
    <w:p w14:paraId="3E15EA9F" w14:textId="77719462" w:rsidR="00335FB6" w:rsidRDefault="00335FB6" w:rsidP="00AB1D71">
      <w:pPr>
        <w:rPr>
          <w:noProof/>
        </w:rPr>
      </w:pPr>
    </w:p>
    <w:p w14:paraId="5B566F02" w14:textId="5F52CB89" w:rsidR="00335FB6" w:rsidRDefault="00335FB6" w:rsidP="00AB1D71">
      <w:pPr>
        <w:rPr>
          <w:noProof/>
        </w:rPr>
      </w:pPr>
    </w:p>
    <w:p w14:paraId="06573478" w14:textId="21EDC462" w:rsidR="00335FB6" w:rsidRDefault="00335FB6" w:rsidP="00AB1D71">
      <w:pPr>
        <w:rPr>
          <w:noProof/>
        </w:rPr>
      </w:pPr>
    </w:p>
    <w:p w14:paraId="3993A2D7" w14:textId="3F5FFEFA" w:rsidR="00335FB6" w:rsidRDefault="00335FB6" w:rsidP="00AB1D71">
      <w:pPr>
        <w:rPr>
          <w:noProof/>
        </w:rPr>
      </w:pPr>
    </w:p>
    <w:p w14:paraId="60C586B3" w14:textId="728979B5" w:rsidR="00335FB6" w:rsidRDefault="00335FB6" w:rsidP="00AB1D71">
      <w:pPr>
        <w:rPr>
          <w:noProof/>
        </w:rPr>
      </w:pPr>
    </w:p>
    <w:p w14:paraId="1F0F1C14" w14:textId="11A5A36F" w:rsidR="00335FB6" w:rsidRDefault="00335FB6" w:rsidP="00AB1D71">
      <w:pPr>
        <w:rPr>
          <w:noProof/>
        </w:rPr>
      </w:pPr>
    </w:p>
    <w:p w14:paraId="44FB4B25" w14:textId="34184B20" w:rsidR="00335FB6" w:rsidRPr="00E81F08" w:rsidRDefault="009774BC" w:rsidP="00E81F08">
      <w:pPr>
        <w:pStyle w:val="Heading1"/>
        <w:jc w:val="center"/>
        <w:rPr>
          <w:b/>
          <w:bCs/>
          <w:sz w:val="48"/>
          <w:szCs w:val="44"/>
        </w:rPr>
      </w:pPr>
      <w:bookmarkStart w:id="42" w:name="_Toc104643258"/>
      <w:r>
        <w:rPr>
          <w:b/>
          <w:bCs/>
          <w:sz w:val="48"/>
          <w:szCs w:val="44"/>
        </w:rPr>
        <w:lastRenderedPageBreak/>
        <w:t>IV</w:t>
      </w:r>
      <w:r w:rsidRPr="00DE2FD2">
        <w:rPr>
          <w:b/>
          <w:bCs/>
          <w:sz w:val="48"/>
          <w:szCs w:val="44"/>
        </w:rPr>
        <w:t xml:space="preserve">] </w:t>
      </w:r>
      <w:r w:rsidR="00823DE6">
        <w:rPr>
          <w:b/>
          <w:bCs/>
          <w:sz w:val="48"/>
          <w:szCs w:val="44"/>
        </w:rPr>
        <w:t>Making Real Projects with Docker</w:t>
      </w:r>
      <w:bookmarkEnd w:id="42"/>
    </w:p>
    <w:p w14:paraId="46229E2B" w14:textId="77777777" w:rsidR="00335FB6" w:rsidRDefault="00335FB6" w:rsidP="00AB1D71"/>
    <w:p w14:paraId="188BEB9E" w14:textId="26C16D67" w:rsidR="00F159FD" w:rsidRDefault="00F159FD" w:rsidP="00F159FD">
      <w:pPr>
        <w:pStyle w:val="Heading2"/>
      </w:pPr>
      <w:bookmarkStart w:id="43" w:name="_Toc104643259"/>
      <w:r>
        <w:t xml:space="preserve">40. </w:t>
      </w:r>
      <w:r w:rsidR="000D75B9">
        <w:t>Project Outline</w:t>
      </w:r>
      <w:bookmarkEnd w:id="43"/>
    </w:p>
    <w:p w14:paraId="4ADABDC7" w14:textId="6BCF1102" w:rsidR="00F159FD" w:rsidRPr="00710AD6" w:rsidRDefault="00557C70" w:rsidP="00F159FD">
      <w:r>
        <w:rPr>
          <w:noProof/>
        </w:rPr>
        <w:drawing>
          <wp:inline distT="0" distB="0" distL="0" distR="0" wp14:anchorId="01CC6241" wp14:editId="18E21A14">
            <wp:extent cx="3324225" cy="3076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49AB" w14:textId="51C02E61" w:rsidR="00F159FD" w:rsidRDefault="00F159FD" w:rsidP="00F159FD">
      <w:pPr>
        <w:pStyle w:val="Heading2"/>
      </w:pPr>
      <w:bookmarkStart w:id="44" w:name="_Toc104643260"/>
      <w:r>
        <w:t xml:space="preserve">41. </w:t>
      </w:r>
      <w:r w:rsidR="000D75B9">
        <w:t>Node Server Setup</w:t>
      </w:r>
      <w:bookmarkEnd w:id="44"/>
    </w:p>
    <w:p w14:paraId="13A9FED0" w14:textId="766C8858" w:rsidR="00F159FD" w:rsidRPr="00710AD6" w:rsidRDefault="005B4B6B" w:rsidP="00F159FD">
      <w:r>
        <w:rPr>
          <w:noProof/>
        </w:rPr>
        <w:drawing>
          <wp:inline distT="0" distB="0" distL="0" distR="0" wp14:anchorId="3CB7878A" wp14:editId="70A85C29">
            <wp:extent cx="5731510" cy="20389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354B" w14:textId="547BF9D5" w:rsidR="00F159FD" w:rsidRDefault="00F159FD" w:rsidP="00F159FD">
      <w:pPr>
        <w:pStyle w:val="Heading2"/>
      </w:pPr>
      <w:bookmarkStart w:id="45" w:name="_Toc104643261"/>
      <w:r>
        <w:t xml:space="preserve">42. </w:t>
      </w:r>
      <w:r w:rsidR="000D75B9">
        <w:t>A Few Planned Errors</w:t>
      </w:r>
      <w:bookmarkEnd w:id="45"/>
    </w:p>
    <w:p w14:paraId="73CFA5A0" w14:textId="77777777" w:rsidR="00EA2E42" w:rsidRDefault="00EA2E42" w:rsidP="00EA2E42">
      <w:r>
        <w:t>n the upcoming lecture, we will be adding a Node base image to our Dockerfile. To properly follow along with the lectures, please add this specific version:</w:t>
      </w:r>
    </w:p>
    <w:p w14:paraId="0011D5C1" w14:textId="77777777" w:rsidR="00EA2E42" w:rsidRDefault="00EA2E42" w:rsidP="00EA2E42"/>
    <w:p w14:paraId="4741EC82" w14:textId="77777777" w:rsidR="00EA2E42" w:rsidRDefault="00EA2E42" w:rsidP="00EA2E42">
      <w:r>
        <w:t>Change this:</w:t>
      </w:r>
    </w:p>
    <w:p w14:paraId="471B1530" w14:textId="77777777" w:rsidR="00EA2E42" w:rsidRDefault="00EA2E42" w:rsidP="00EA2E42"/>
    <w:p w14:paraId="7508B15E" w14:textId="77777777" w:rsidR="00EA2E42" w:rsidRDefault="00EA2E42" w:rsidP="00EA2E42">
      <w:r>
        <w:t>FROM node:alpine</w:t>
      </w:r>
    </w:p>
    <w:p w14:paraId="698968AB" w14:textId="77777777" w:rsidR="00EA2E42" w:rsidRDefault="00EA2E42" w:rsidP="00EA2E42"/>
    <w:p w14:paraId="57815C55" w14:textId="77777777" w:rsidR="00EA2E42" w:rsidRDefault="00EA2E42" w:rsidP="00EA2E42">
      <w:r>
        <w:t>to this:</w:t>
      </w:r>
    </w:p>
    <w:p w14:paraId="18C01E85" w14:textId="77777777" w:rsidR="00EA2E42" w:rsidRDefault="00EA2E42" w:rsidP="00EA2E42"/>
    <w:p w14:paraId="1D5F8E8A" w14:textId="77777777" w:rsidR="00EA2E42" w:rsidRDefault="00EA2E42" w:rsidP="00EA2E42">
      <w:r>
        <w:t>FROM node:14-alpine</w:t>
      </w:r>
    </w:p>
    <w:p w14:paraId="75EBFCC7" w14:textId="77777777" w:rsidR="00EA2E42" w:rsidRDefault="00EA2E42" w:rsidP="00EA2E42"/>
    <w:p w14:paraId="794D446B" w14:textId="77777777" w:rsidR="00EA2E42" w:rsidRDefault="00EA2E42" w:rsidP="00EA2E42">
      <w:r>
        <w:t>If you do not specify a Node version</w:t>
      </w:r>
    </w:p>
    <w:p w14:paraId="2446ACE4" w14:textId="77777777" w:rsidR="00EA2E42" w:rsidRDefault="00EA2E42" w:rsidP="00EA2E42">
      <w:r>
        <w:t>If you do not specify a version, you will meet a number of errors caused by changes in the newest versions of Node:</w:t>
      </w:r>
    </w:p>
    <w:p w14:paraId="46636F95" w14:textId="77777777" w:rsidR="00EA2E42" w:rsidRDefault="00EA2E42" w:rsidP="00EA2E42"/>
    <w:p w14:paraId="6FBC8F47" w14:textId="77777777" w:rsidR="00EA2E42" w:rsidRDefault="00EA2E42" w:rsidP="00EA2E42">
      <w:r>
        <w:t>npm ERR! idealTree already exists</w:t>
      </w:r>
    </w:p>
    <w:p w14:paraId="2FD18311" w14:textId="77777777" w:rsidR="00EA2E42" w:rsidRDefault="00EA2E42" w:rsidP="00EA2E42"/>
    <w:p w14:paraId="139DE8CA" w14:textId="77777777" w:rsidR="00EA2E42" w:rsidRDefault="00EA2E42" w:rsidP="00EA2E42">
      <w:r>
        <w:t>This can be resolved by adding a WORKDIR right after the FROM instruction: (we will be adding this in the Specifying a Working Directory lecture anyway):</w:t>
      </w:r>
    </w:p>
    <w:p w14:paraId="2BF8370B" w14:textId="77777777" w:rsidR="00EA2E42" w:rsidRDefault="00EA2E42" w:rsidP="00EA2E42"/>
    <w:p w14:paraId="6C647A88" w14:textId="77777777" w:rsidR="00EA2E42" w:rsidRDefault="00EA2E42" w:rsidP="00EA2E42">
      <w:r>
        <w:t>FROM node:alpine</w:t>
      </w:r>
    </w:p>
    <w:p w14:paraId="65BDB5EE" w14:textId="77777777" w:rsidR="00EA2E42" w:rsidRDefault="00EA2E42" w:rsidP="00EA2E42">
      <w:r>
        <w:t xml:space="preserve"> </w:t>
      </w:r>
    </w:p>
    <w:p w14:paraId="7286863D" w14:textId="39F9557C" w:rsidR="00F159FD" w:rsidRPr="00710AD6" w:rsidRDefault="00EA2E42" w:rsidP="00EA2E42">
      <w:r>
        <w:t>WORKDIR /usr/app</w:t>
      </w:r>
    </w:p>
    <w:p w14:paraId="2DD8C613" w14:textId="7A5BEE12" w:rsidR="00F159FD" w:rsidRDefault="00F159FD" w:rsidP="00F159FD">
      <w:pPr>
        <w:pStyle w:val="Heading2"/>
      </w:pPr>
      <w:bookmarkStart w:id="46" w:name="_Toc104643262"/>
      <w:r>
        <w:t xml:space="preserve">43. </w:t>
      </w:r>
      <w:r w:rsidR="00800B0E">
        <w:t>A required Node Base Image Version</w:t>
      </w:r>
      <w:bookmarkEnd w:id="46"/>
    </w:p>
    <w:p w14:paraId="43641E6E" w14:textId="77777777" w:rsidR="00800B0E" w:rsidRDefault="00800B0E" w:rsidP="00F159FD">
      <w:pPr>
        <w:pStyle w:val="Heading2"/>
      </w:pPr>
    </w:p>
    <w:p w14:paraId="07AA6AB3" w14:textId="475A5458" w:rsidR="00F159FD" w:rsidRDefault="00F159FD" w:rsidP="00F159FD">
      <w:pPr>
        <w:pStyle w:val="Heading2"/>
      </w:pPr>
      <w:bookmarkStart w:id="47" w:name="_Toc104643263"/>
      <w:r>
        <w:t xml:space="preserve">44. </w:t>
      </w:r>
      <w:r w:rsidR="00800B0E">
        <w:t>Base Image Issues</w:t>
      </w:r>
      <w:bookmarkEnd w:id="47"/>
    </w:p>
    <w:p w14:paraId="2FCC0834" w14:textId="77777777" w:rsidR="00F159FD" w:rsidRPr="00710AD6" w:rsidRDefault="00F159FD" w:rsidP="00F159FD"/>
    <w:p w14:paraId="41638F0D" w14:textId="41DF7CFF" w:rsidR="00F159FD" w:rsidRDefault="00F159FD" w:rsidP="00F159FD">
      <w:pPr>
        <w:pStyle w:val="Heading2"/>
      </w:pPr>
      <w:bookmarkStart w:id="48" w:name="_Toc104643264"/>
      <w:r>
        <w:t xml:space="preserve">45. </w:t>
      </w:r>
      <w:r w:rsidR="00114301">
        <w:t>A Few Missing Files</w:t>
      </w:r>
      <w:bookmarkEnd w:id="48"/>
    </w:p>
    <w:p w14:paraId="2373CF99" w14:textId="77777777" w:rsidR="00F159FD" w:rsidRPr="00710AD6" w:rsidRDefault="00F159FD" w:rsidP="00F159FD"/>
    <w:p w14:paraId="2CEFED4F" w14:textId="01645A63" w:rsidR="00F159FD" w:rsidRDefault="00F159FD" w:rsidP="00F159FD">
      <w:pPr>
        <w:pStyle w:val="Heading2"/>
      </w:pPr>
      <w:bookmarkStart w:id="49" w:name="_Toc104643265"/>
      <w:r>
        <w:lastRenderedPageBreak/>
        <w:t xml:space="preserve">46. </w:t>
      </w:r>
      <w:r w:rsidR="00114301">
        <w:t>Copying Build Files</w:t>
      </w:r>
      <w:bookmarkEnd w:id="49"/>
    </w:p>
    <w:p w14:paraId="01EC36A6" w14:textId="42B499C8" w:rsidR="0002353F" w:rsidRDefault="0002353F" w:rsidP="0002353F">
      <w:r>
        <w:rPr>
          <w:noProof/>
        </w:rPr>
        <w:drawing>
          <wp:inline distT="0" distB="0" distL="0" distR="0" wp14:anchorId="1F44C510" wp14:editId="755B8A50">
            <wp:extent cx="5731510" cy="42576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690" w14:textId="77777777" w:rsidR="00BE07E3" w:rsidRPr="0002353F" w:rsidRDefault="00BE07E3" w:rsidP="0002353F"/>
    <w:p w14:paraId="0B6FC98B" w14:textId="77777777" w:rsidR="00F159FD" w:rsidRPr="00710AD6" w:rsidRDefault="00F159FD" w:rsidP="00F159FD"/>
    <w:p w14:paraId="5A9384CE" w14:textId="1870DFB9" w:rsidR="00F159FD" w:rsidRDefault="00F159FD" w:rsidP="00F159FD">
      <w:pPr>
        <w:pStyle w:val="Heading2"/>
      </w:pPr>
      <w:bookmarkStart w:id="50" w:name="_Toc104643266"/>
      <w:r>
        <w:t xml:space="preserve">47. </w:t>
      </w:r>
      <w:r w:rsidR="007615B4">
        <w:t>Container Port Mapping</w:t>
      </w:r>
      <w:bookmarkEnd w:id="50"/>
    </w:p>
    <w:p w14:paraId="051B09D1" w14:textId="6452D87F" w:rsidR="00D818C1" w:rsidRPr="00710AD6" w:rsidRDefault="00C405EA" w:rsidP="00D818C1">
      <w:r>
        <w:rPr>
          <w:noProof/>
        </w:rPr>
        <w:drawing>
          <wp:inline distT="0" distB="0" distL="0" distR="0" wp14:anchorId="5948619E" wp14:editId="2E25816A">
            <wp:extent cx="5731510" cy="20656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48C0" w14:textId="734A4258" w:rsidR="00D818C1" w:rsidRDefault="00D818C1" w:rsidP="00D818C1">
      <w:pPr>
        <w:pStyle w:val="Heading2"/>
      </w:pPr>
      <w:bookmarkStart w:id="51" w:name="_Toc104643267"/>
      <w:r>
        <w:lastRenderedPageBreak/>
        <w:t xml:space="preserve">48. </w:t>
      </w:r>
      <w:r w:rsidR="00A45581">
        <w:t>Specifying a Working Directory</w:t>
      </w:r>
      <w:bookmarkEnd w:id="51"/>
    </w:p>
    <w:p w14:paraId="3177E5F0" w14:textId="42FBA69B" w:rsidR="00D818C1" w:rsidRPr="00710AD6" w:rsidRDefault="00930EAE" w:rsidP="00D818C1">
      <w:r>
        <w:rPr>
          <w:noProof/>
        </w:rPr>
        <w:drawing>
          <wp:inline distT="0" distB="0" distL="0" distR="0" wp14:anchorId="4B335376" wp14:editId="0B15B6D4">
            <wp:extent cx="4191000" cy="3276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926" w14:textId="4DBB7E07" w:rsidR="00D818C1" w:rsidRDefault="00D818C1" w:rsidP="00D818C1">
      <w:pPr>
        <w:pStyle w:val="Heading2"/>
      </w:pPr>
      <w:bookmarkStart w:id="52" w:name="_Toc104643268"/>
      <w:r>
        <w:t xml:space="preserve">49. </w:t>
      </w:r>
      <w:r w:rsidR="00B11D03">
        <w:t>Unnecessary Rebuilds</w:t>
      </w:r>
      <w:bookmarkEnd w:id="52"/>
    </w:p>
    <w:p w14:paraId="56EE5E5C" w14:textId="77777777" w:rsidR="00F159FD" w:rsidRPr="00710AD6" w:rsidRDefault="00F159FD" w:rsidP="00F159FD"/>
    <w:p w14:paraId="2CEAFD32" w14:textId="3C1E249A" w:rsidR="00676815" w:rsidRDefault="00676815"/>
    <w:p w14:paraId="4BD8E29C" w14:textId="3249470B" w:rsidR="00676815" w:rsidRDefault="00F145B2" w:rsidP="00676815">
      <w:pPr>
        <w:pStyle w:val="Heading2"/>
      </w:pPr>
      <w:bookmarkStart w:id="53" w:name="_Toc104643269"/>
      <w:r>
        <w:t>50</w:t>
      </w:r>
      <w:r w:rsidR="00676815">
        <w:t xml:space="preserve">. </w:t>
      </w:r>
      <w:r>
        <w:t>Minimizing Cache Busting and Rebuilds</w:t>
      </w:r>
      <w:bookmarkEnd w:id="53"/>
    </w:p>
    <w:p w14:paraId="7A7458E9" w14:textId="2EC61CE2" w:rsidR="00676815" w:rsidRDefault="00462574" w:rsidP="00676815">
      <w:r>
        <w:rPr>
          <w:noProof/>
        </w:rPr>
        <w:drawing>
          <wp:inline distT="0" distB="0" distL="0" distR="0" wp14:anchorId="014EDC27" wp14:editId="561DF9BD">
            <wp:extent cx="5731510" cy="19462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333A" w14:textId="07FC394D" w:rsidR="00A15580" w:rsidRDefault="00A15580" w:rsidP="00676815"/>
    <w:p w14:paraId="722EE290" w14:textId="0BB692DF" w:rsidR="00E81F08" w:rsidRDefault="00E81F08" w:rsidP="00676815"/>
    <w:p w14:paraId="27020AC0" w14:textId="32E7148E" w:rsidR="0035735F" w:rsidRDefault="00E81F0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r>
        <w:br w:type="page"/>
      </w:r>
    </w:p>
    <w:p w14:paraId="59C1D152" w14:textId="170F5086" w:rsidR="00E81F08" w:rsidRPr="00E81F08" w:rsidRDefault="00E81F08" w:rsidP="00E81F08">
      <w:pPr>
        <w:pStyle w:val="Heading1"/>
        <w:jc w:val="center"/>
        <w:rPr>
          <w:b/>
          <w:bCs/>
          <w:sz w:val="48"/>
          <w:szCs w:val="44"/>
        </w:rPr>
      </w:pPr>
      <w:bookmarkStart w:id="54" w:name="_Toc104643282"/>
      <w:r>
        <w:rPr>
          <w:b/>
          <w:bCs/>
          <w:sz w:val="48"/>
          <w:szCs w:val="44"/>
        </w:rPr>
        <w:lastRenderedPageBreak/>
        <w:t>V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Docker</w:t>
      </w:r>
      <w:r w:rsidR="00154F98">
        <w:rPr>
          <w:b/>
          <w:bCs/>
          <w:sz w:val="48"/>
          <w:szCs w:val="44"/>
        </w:rPr>
        <w:t xml:space="preserve"> Compose with Multiple Local Containers</w:t>
      </w:r>
      <w:bookmarkEnd w:id="54"/>
    </w:p>
    <w:p w14:paraId="4AB3384A" w14:textId="77777777" w:rsidR="00E81F08" w:rsidRPr="00710AD6" w:rsidRDefault="00E81F08" w:rsidP="00E81F08"/>
    <w:p w14:paraId="58835E60" w14:textId="4870134D" w:rsidR="00E81F08" w:rsidRDefault="00106EFF" w:rsidP="00E81F08">
      <w:pPr>
        <w:pStyle w:val="Heading2"/>
      </w:pPr>
      <w:bookmarkStart w:id="55" w:name="_Toc104643283"/>
      <w:r>
        <w:t>5</w:t>
      </w:r>
      <w:r w:rsidR="00E81F08">
        <w:t xml:space="preserve">1. </w:t>
      </w:r>
      <w:r w:rsidR="004136AB">
        <w:t>App Overview</w:t>
      </w:r>
      <w:bookmarkEnd w:id="55"/>
    </w:p>
    <w:p w14:paraId="42C86D81" w14:textId="2755841C" w:rsidR="00E81F08" w:rsidRDefault="002D2141" w:rsidP="00E81F08">
      <w:r>
        <w:rPr>
          <w:noProof/>
        </w:rPr>
        <w:drawing>
          <wp:inline distT="0" distB="0" distL="0" distR="0" wp14:anchorId="633205DB" wp14:editId="5C64EFEF">
            <wp:extent cx="5731510" cy="20154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E94F" w14:textId="77777777" w:rsidR="002D2141" w:rsidRPr="00710AD6" w:rsidRDefault="002D2141" w:rsidP="00E81F08"/>
    <w:p w14:paraId="1E1DC588" w14:textId="4ECFBF72" w:rsidR="00E81F08" w:rsidRDefault="00106EFF" w:rsidP="00E81F08">
      <w:pPr>
        <w:pStyle w:val="Heading2"/>
      </w:pPr>
      <w:bookmarkStart w:id="56" w:name="_Toc104643284"/>
      <w:r>
        <w:t>5</w:t>
      </w:r>
      <w:r w:rsidR="00E81F08">
        <w:t xml:space="preserve">2. </w:t>
      </w:r>
      <w:r w:rsidR="006B0B1B">
        <w:t>App Server Starter Code</w:t>
      </w:r>
      <w:bookmarkEnd w:id="56"/>
    </w:p>
    <w:p w14:paraId="772FB9CF" w14:textId="77777777" w:rsidR="00E81F08" w:rsidRPr="00710AD6" w:rsidRDefault="00E81F08" w:rsidP="00E81F08"/>
    <w:p w14:paraId="7CF83E5F" w14:textId="123F3FA2" w:rsidR="00E81F08" w:rsidRDefault="00106EFF" w:rsidP="00E81F08">
      <w:pPr>
        <w:pStyle w:val="Heading2"/>
      </w:pPr>
      <w:bookmarkStart w:id="57" w:name="_Toc104643285"/>
      <w:r>
        <w:t>5</w:t>
      </w:r>
      <w:r w:rsidR="00E81F08">
        <w:t>3. A</w:t>
      </w:r>
      <w:r w:rsidR="006B0B1B">
        <w:t>ssembling a Dockerfile</w:t>
      </w:r>
      <w:bookmarkEnd w:id="57"/>
    </w:p>
    <w:p w14:paraId="5A7DAC3C" w14:textId="77777777" w:rsidR="00E81F08" w:rsidRDefault="00E81F08" w:rsidP="00E81F08">
      <w:pPr>
        <w:pStyle w:val="Heading2"/>
      </w:pPr>
    </w:p>
    <w:p w14:paraId="22455F07" w14:textId="6FE59CD6" w:rsidR="00E81F08" w:rsidRDefault="00106EFF" w:rsidP="00E81F08">
      <w:pPr>
        <w:pStyle w:val="Heading2"/>
      </w:pPr>
      <w:bookmarkStart w:id="58" w:name="_Toc104643286"/>
      <w:r>
        <w:t>5</w:t>
      </w:r>
      <w:r w:rsidR="00E81F08">
        <w:t xml:space="preserve">4. </w:t>
      </w:r>
      <w:r w:rsidR="006B0B1B">
        <w:t>Introducing Docker Compose</w:t>
      </w:r>
      <w:bookmarkEnd w:id="58"/>
    </w:p>
    <w:p w14:paraId="5A5B523A" w14:textId="2794D8C4" w:rsidR="00E81F08" w:rsidRPr="00710AD6" w:rsidRDefault="001B54DC" w:rsidP="00E81F08">
      <w:r>
        <w:rPr>
          <w:noProof/>
        </w:rPr>
        <w:drawing>
          <wp:inline distT="0" distB="0" distL="0" distR="0" wp14:anchorId="144CA5CE" wp14:editId="17B7AB27">
            <wp:extent cx="5731510" cy="38004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E3B" w14:textId="0C857208" w:rsidR="00E81F08" w:rsidRDefault="00106EFF" w:rsidP="00E81F08">
      <w:pPr>
        <w:pStyle w:val="Heading2"/>
      </w:pPr>
      <w:bookmarkStart w:id="59" w:name="_Toc104643287"/>
      <w:r>
        <w:lastRenderedPageBreak/>
        <w:t>5</w:t>
      </w:r>
      <w:r w:rsidR="00E81F08">
        <w:t xml:space="preserve">5. </w:t>
      </w:r>
      <w:r w:rsidR="00774CBE">
        <w:t>Docker Compose Files</w:t>
      </w:r>
      <w:bookmarkEnd w:id="59"/>
    </w:p>
    <w:p w14:paraId="3387D49B" w14:textId="2CFBA637" w:rsidR="00E81F08" w:rsidRDefault="0070405C" w:rsidP="00E81F08">
      <w:r>
        <w:rPr>
          <w:noProof/>
        </w:rPr>
        <w:drawing>
          <wp:inline distT="0" distB="0" distL="0" distR="0" wp14:anchorId="3993355C" wp14:editId="6FA1C08D">
            <wp:extent cx="5731510" cy="16598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5B1B" w14:textId="50D32E9A" w:rsidR="005764C5" w:rsidRDefault="002A6AA1" w:rsidP="00E81F08">
      <w:r>
        <w:rPr>
          <w:noProof/>
        </w:rPr>
        <w:drawing>
          <wp:inline distT="0" distB="0" distL="0" distR="0" wp14:anchorId="3278E4A8" wp14:editId="62E8D6AC">
            <wp:extent cx="5629275" cy="5638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B18" w14:textId="663919ED" w:rsidR="002A6AA1" w:rsidRDefault="002A6AA1" w:rsidP="00E81F08">
      <w:r>
        <w:rPr>
          <w:noProof/>
        </w:rPr>
        <w:lastRenderedPageBreak/>
        <w:drawing>
          <wp:inline distT="0" distB="0" distL="0" distR="0" wp14:anchorId="1996F77E" wp14:editId="47E06F51">
            <wp:extent cx="5731510" cy="47974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80A6" w14:textId="77777777" w:rsidR="002635D8" w:rsidRPr="00710AD6" w:rsidRDefault="002635D8" w:rsidP="00E81F08"/>
    <w:p w14:paraId="7CF40BDB" w14:textId="2EBEF12F" w:rsidR="00E81F08" w:rsidRDefault="00106EFF" w:rsidP="00E81F08">
      <w:pPr>
        <w:pStyle w:val="Heading2"/>
      </w:pPr>
      <w:bookmarkStart w:id="60" w:name="_Toc104643288"/>
      <w:r>
        <w:t>5</w:t>
      </w:r>
      <w:r w:rsidR="00E81F08">
        <w:t>6.</w:t>
      </w:r>
      <w:r w:rsidR="00774CBE">
        <w:t xml:space="preserve"> Networking with Docker Compose</w:t>
      </w:r>
      <w:bookmarkEnd w:id="60"/>
    </w:p>
    <w:p w14:paraId="3977D0B0" w14:textId="77777777" w:rsidR="00E81F08" w:rsidRPr="00710AD6" w:rsidRDefault="00E81F08" w:rsidP="00E81F08"/>
    <w:p w14:paraId="448DBACA" w14:textId="22C267FD" w:rsidR="00E81F08" w:rsidRDefault="00106EFF" w:rsidP="00E81F08">
      <w:pPr>
        <w:pStyle w:val="Heading2"/>
      </w:pPr>
      <w:bookmarkStart w:id="61" w:name="_Toc104643289"/>
      <w:r>
        <w:t>5</w:t>
      </w:r>
      <w:r w:rsidR="00E81F08">
        <w:t xml:space="preserve">7. </w:t>
      </w:r>
      <w:r w:rsidR="007005E8">
        <w:t>Docker Compose Commands</w:t>
      </w:r>
      <w:bookmarkEnd w:id="61"/>
    </w:p>
    <w:p w14:paraId="0C43C2D5" w14:textId="1CACE52D" w:rsidR="00E81F08" w:rsidRDefault="002635D8" w:rsidP="00E81F08">
      <w:r>
        <w:rPr>
          <w:noProof/>
        </w:rPr>
        <w:drawing>
          <wp:inline distT="0" distB="0" distL="0" distR="0" wp14:anchorId="45919C24" wp14:editId="1C30B931">
            <wp:extent cx="5731510" cy="23348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D37" w14:textId="39AE2D42" w:rsidR="005E015B" w:rsidRDefault="005E015B" w:rsidP="00E81F08">
      <w:r>
        <w:t>Docker-compose.yml in pwd</w:t>
      </w:r>
    </w:p>
    <w:p w14:paraId="2FE0AB71" w14:textId="788A1AAD" w:rsidR="005E015B" w:rsidRDefault="005E015B" w:rsidP="00E81F08">
      <w:r>
        <w:t>Docker-compose up</w:t>
      </w:r>
    </w:p>
    <w:p w14:paraId="13AD4058" w14:textId="77777777" w:rsidR="005E015B" w:rsidRPr="00710AD6" w:rsidRDefault="005E015B" w:rsidP="00E81F08"/>
    <w:p w14:paraId="1E962AFD" w14:textId="5226F38E" w:rsidR="00E81F08" w:rsidRDefault="00106EFF" w:rsidP="00E81F08">
      <w:pPr>
        <w:pStyle w:val="Heading2"/>
      </w:pPr>
      <w:bookmarkStart w:id="62" w:name="_Toc104643290"/>
      <w:r>
        <w:t>5</w:t>
      </w:r>
      <w:r w:rsidR="00E81F08">
        <w:t>8.</w:t>
      </w:r>
      <w:r w:rsidR="00387B1A">
        <w:t xml:space="preserve"> Stopped Docker Compose Containers</w:t>
      </w:r>
      <w:bookmarkEnd w:id="62"/>
    </w:p>
    <w:p w14:paraId="3B5A5EE9" w14:textId="0D4D9844" w:rsidR="00A969C0" w:rsidRPr="00A969C0" w:rsidRDefault="00A969C0" w:rsidP="00A969C0">
      <w:r>
        <w:rPr>
          <w:noProof/>
        </w:rPr>
        <w:drawing>
          <wp:inline distT="0" distB="0" distL="0" distR="0" wp14:anchorId="74D72877" wp14:editId="7D384D2C">
            <wp:extent cx="4619625" cy="27813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BF0" w14:textId="77777777" w:rsidR="00E81F08" w:rsidRPr="00710AD6" w:rsidRDefault="00E81F08" w:rsidP="00E81F08"/>
    <w:p w14:paraId="3AFCD95D" w14:textId="3A2B2DE2" w:rsidR="00E81F08" w:rsidRDefault="00106EFF" w:rsidP="00E81F08">
      <w:pPr>
        <w:pStyle w:val="Heading2"/>
      </w:pPr>
      <w:bookmarkStart w:id="63" w:name="_Toc104643291"/>
      <w:r>
        <w:t>5</w:t>
      </w:r>
      <w:r w:rsidR="00E81F08">
        <w:t xml:space="preserve">9. </w:t>
      </w:r>
      <w:r w:rsidR="00774D2F">
        <w:t>Container Maintenance with Docker Compose</w:t>
      </w:r>
      <w:bookmarkEnd w:id="63"/>
    </w:p>
    <w:p w14:paraId="112BA0F4" w14:textId="77777777" w:rsidR="00E81F08" w:rsidRPr="00710AD6" w:rsidRDefault="00E81F08" w:rsidP="00E81F08"/>
    <w:p w14:paraId="5C898368" w14:textId="733FAF82" w:rsidR="00E81F08" w:rsidRDefault="00E81F08" w:rsidP="00E81F08"/>
    <w:p w14:paraId="22830772" w14:textId="6D738E4E" w:rsidR="00E81F08" w:rsidRDefault="00C95606" w:rsidP="00E81F08">
      <w:pPr>
        <w:pStyle w:val="Heading2"/>
      </w:pPr>
      <w:bookmarkStart w:id="64" w:name="_Toc104643292"/>
      <w:r>
        <w:t>6</w:t>
      </w:r>
      <w:r w:rsidR="00E81F08">
        <w:t>0.</w:t>
      </w:r>
      <w:r>
        <w:t xml:space="preserve"> Automatic Container Restarts</w:t>
      </w:r>
      <w:bookmarkEnd w:id="64"/>
    </w:p>
    <w:p w14:paraId="17C17204" w14:textId="686E6FAF" w:rsidR="00E81F08" w:rsidRDefault="00A969C0" w:rsidP="00E81F08">
      <w:r>
        <w:rPr>
          <w:noProof/>
        </w:rPr>
        <w:drawing>
          <wp:inline distT="0" distB="0" distL="0" distR="0" wp14:anchorId="49022809" wp14:editId="72C6B69C">
            <wp:extent cx="4972050" cy="18383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73B" w14:textId="7A5AE084" w:rsidR="00A969C0" w:rsidRDefault="00A969C0" w:rsidP="00E81F08">
      <w:r>
        <w:rPr>
          <w:noProof/>
        </w:rPr>
        <w:lastRenderedPageBreak/>
        <w:drawing>
          <wp:inline distT="0" distB="0" distL="0" distR="0" wp14:anchorId="39227FA3" wp14:editId="7B87549F">
            <wp:extent cx="4667250" cy="27908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AE5A" w14:textId="77777777" w:rsidR="00A969C0" w:rsidRDefault="00A969C0" w:rsidP="00E81F08"/>
    <w:p w14:paraId="7BC5FE60" w14:textId="3F0F1FCF" w:rsidR="00A423AE" w:rsidRDefault="00A423AE" w:rsidP="00A423AE">
      <w:pPr>
        <w:pStyle w:val="Heading2"/>
      </w:pPr>
      <w:bookmarkStart w:id="65" w:name="_Toc104643293"/>
      <w:r>
        <w:t>61. Container Status with Docker Compose</w:t>
      </w:r>
      <w:bookmarkEnd w:id="65"/>
    </w:p>
    <w:p w14:paraId="1BF7D574" w14:textId="4EE294F3" w:rsidR="00292E3E" w:rsidRDefault="00292E3E">
      <w:r>
        <w:br w:type="page"/>
      </w:r>
    </w:p>
    <w:p w14:paraId="6DDA8858" w14:textId="48F87204" w:rsidR="00292E3E" w:rsidRPr="00E81F08" w:rsidRDefault="00292E3E" w:rsidP="00292E3E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</w:t>
      </w:r>
      <w:r w:rsidR="005E7EB5">
        <w:rPr>
          <w:b/>
          <w:bCs/>
          <w:sz w:val="48"/>
          <w:szCs w:val="44"/>
        </w:rPr>
        <w:t>I</w:t>
      </w:r>
      <w:r w:rsidRPr="00DE2FD2">
        <w:rPr>
          <w:b/>
          <w:bCs/>
          <w:sz w:val="48"/>
          <w:szCs w:val="44"/>
        </w:rPr>
        <w:t xml:space="preserve">] </w:t>
      </w:r>
      <w:r w:rsidR="00067CC1">
        <w:rPr>
          <w:b/>
          <w:bCs/>
          <w:sz w:val="48"/>
          <w:szCs w:val="44"/>
        </w:rPr>
        <w:t>Creating A Production-Grade Workflow</w:t>
      </w:r>
    </w:p>
    <w:p w14:paraId="54825A6D" w14:textId="3BCF86C5" w:rsidR="00292E3E" w:rsidRPr="00710AD6" w:rsidRDefault="00292E3E" w:rsidP="00292E3E"/>
    <w:p w14:paraId="27D3D8D2" w14:textId="0ED219B5" w:rsidR="00292E3E" w:rsidRDefault="003A5E1F" w:rsidP="00292E3E">
      <w:pPr>
        <w:pStyle w:val="Heading2"/>
      </w:pPr>
      <w:r>
        <w:t>6</w:t>
      </w:r>
      <w:r w:rsidR="00292E3E">
        <w:t xml:space="preserve">2. </w:t>
      </w:r>
      <w:r w:rsidR="00067CC1">
        <w:t>Development Workflow</w:t>
      </w:r>
    </w:p>
    <w:p w14:paraId="2D30F5CB" w14:textId="4D3A5D96" w:rsidR="00DC31A7" w:rsidRDefault="00EA7C62" w:rsidP="00DC31A7">
      <w:r>
        <w:rPr>
          <w:noProof/>
        </w:rPr>
        <w:drawing>
          <wp:inline distT="0" distB="0" distL="0" distR="0" wp14:anchorId="4D75FFAF" wp14:editId="510523C7">
            <wp:extent cx="5731510" cy="27089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A98" w14:textId="40B4FDDE" w:rsidR="00EA7C62" w:rsidRPr="00DC31A7" w:rsidRDefault="00EA7C62" w:rsidP="00DC31A7">
      <w:r>
        <w:rPr>
          <w:noProof/>
        </w:rPr>
        <w:lastRenderedPageBreak/>
        <w:drawing>
          <wp:inline distT="0" distB="0" distL="0" distR="0" wp14:anchorId="5EE9D118" wp14:editId="626E68BD">
            <wp:extent cx="3571875" cy="56007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9C07" w14:textId="77777777" w:rsidR="00292E3E" w:rsidRDefault="00292E3E" w:rsidP="00292E3E">
      <w:pPr>
        <w:pStyle w:val="Heading2"/>
      </w:pPr>
    </w:p>
    <w:p w14:paraId="0BDA55FE" w14:textId="40C6AC32" w:rsidR="00292E3E" w:rsidRDefault="003A5E1F" w:rsidP="00292E3E">
      <w:pPr>
        <w:pStyle w:val="Heading2"/>
      </w:pPr>
      <w:r>
        <w:t>6</w:t>
      </w:r>
      <w:r w:rsidR="00292E3E">
        <w:t xml:space="preserve">3. </w:t>
      </w:r>
      <w:r w:rsidR="001E60E6">
        <w:t>Flow Specifics</w:t>
      </w:r>
    </w:p>
    <w:p w14:paraId="5221A08D" w14:textId="77777777" w:rsidR="00292E3E" w:rsidRDefault="00292E3E" w:rsidP="00292E3E">
      <w:pPr>
        <w:pStyle w:val="Heading2"/>
      </w:pPr>
    </w:p>
    <w:p w14:paraId="6F1932A9" w14:textId="23A984B6" w:rsidR="00292E3E" w:rsidRDefault="003A5E1F" w:rsidP="00292E3E">
      <w:pPr>
        <w:pStyle w:val="Heading2"/>
      </w:pPr>
      <w:r>
        <w:t>6</w:t>
      </w:r>
      <w:r w:rsidR="00292E3E">
        <w:t xml:space="preserve">4. </w:t>
      </w:r>
      <w:r w:rsidR="001E60E6">
        <w:t>Docker’s Purpose</w:t>
      </w:r>
    </w:p>
    <w:p w14:paraId="34B97DBF" w14:textId="77777777" w:rsidR="00292E3E" w:rsidRPr="00710AD6" w:rsidRDefault="00292E3E" w:rsidP="00292E3E"/>
    <w:p w14:paraId="4B19E812" w14:textId="57350283" w:rsidR="00292E3E" w:rsidRDefault="003A5E1F" w:rsidP="00292E3E">
      <w:pPr>
        <w:pStyle w:val="Heading2"/>
      </w:pPr>
      <w:r>
        <w:t>6</w:t>
      </w:r>
      <w:r w:rsidR="00292E3E">
        <w:t xml:space="preserve">5. </w:t>
      </w:r>
      <w:r w:rsidR="001E60E6">
        <w:t>Project Generation</w:t>
      </w:r>
    </w:p>
    <w:p w14:paraId="3BE8D2A8" w14:textId="77777777" w:rsidR="00292E3E" w:rsidRPr="00710AD6" w:rsidRDefault="00292E3E" w:rsidP="00292E3E"/>
    <w:p w14:paraId="6DE641E2" w14:textId="5324C941" w:rsidR="00292E3E" w:rsidRDefault="003A5E1F" w:rsidP="00292E3E">
      <w:pPr>
        <w:pStyle w:val="Heading2"/>
      </w:pPr>
      <w:r>
        <w:t>6</w:t>
      </w:r>
      <w:r w:rsidR="00292E3E">
        <w:t>6. C</w:t>
      </w:r>
      <w:r w:rsidR="001E60E6">
        <w:t>reate React App Generation</w:t>
      </w:r>
    </w:p>
    <w:p w14:paraId="357A668D" w14:textId="2E6E1D6F" w:rsidR="00292E3E" w:rsidRDefault="00292E3E" w:rsidP="00292E3E"/>
    <w:p w14:paraId="3F7318AC" w14:textId="77777777" w:rsidR="00294A2B" w:rsidRDefault="00294A2B" w:rsidP="00294A2B">
      <w:r>
        <w:t>Instead of this:</w:t>
      </w:r>
    </w:p>
    <w:p w14:paraId="3D865208" w14:textId="77777777" w:rsidR="00294A2B" w:rsidRDefault="00294A2B" w:rsidP="00294A2B"/>
    <w:p w14:paraId="6505C4B0" w14:textId="77777777" w:rsidR="00294A2B" w:rsidRDefault="00294A2B" w:rsidP="00294A2B">
      <w:r>
        <w:t>npm install -g create-react-app</w:t>
      </w:r>
    </w:p>
    <w:p w14:paraId="29576E3A" w14:textId="77777777" w:rsidR="00294A2B" w:rsidRDefault="00294A2B" w:rsidP="00294A2B"/>
    <w:p w14:paraId="1A2C7C31" w14:textId="77777777" w:rsidR="00294A2B" w:rsidRDefault="00294A2B" w:rsidP="00294A2B">
      <w:r>
        <w:t>create-react-app frontend</w:t>
      </w:r>
    </w:p>
    <w:p w14:paraId="37A52477" w14:textId="77777777" w:rsidR="00294A2B" w:rsidRDefault="00294A2B" w:rsidP="00294A2B"/>
    <w:p w14:paraId="5574B9B4" w14:textId="77777777" w:rsidR="00294A2B" w:rsidRDefault="00294A2B" w:rsidP="00294A2B">
      <w:r>
        <w:t>We need to run this command:</w:t>
      </w:r>
    </w:p>
    <w:p w14:paraId="7A050B60" w14:textId="77777777" w:rsidR="00294A2B" w:rsidRDefault="00294A2B" w:rsidP="00294A2B"/>
    <w:p w14:paraId="33BCF4FB" w14:textId="2E924BAD" w:rsidR="00292E3E" w:rsidRPr="0002353F" w:rsidRDefault="00294A2B" w:rsidP="00294A2B">
      <w:r>
        <w:t>npx create-react-app frontend</w:t>
      </w:r>
    </w:p>
    <w:p w14:paraId="730F1F24" w14:textId="77777777" w:rsidR="00292E3E" w:rsidRPr="00710AD6" w:rsidRDefault="00292E3E" w:rsidP="00292E3E"/>
    <w:p w14:paraId="262A9FBE" w14:textId="772D88C9" w:rsidR="00292E3E" w:rsidRDefault="003A5E1F" w:rsidP="00292E3E">
      <w:pPr>
        <w:pStyle w:val="Heading2"/>
      </w:pPr>
      <w:r>
        <w:t>6</w:t>
      </w:r>
      <w:r w:rsidR="00292E3E">
        <w:t xml:space="preserve">7. </w:t>
      </w:r>
      <w:r w:rsidR="001E60E6">
        <w:t>More on Project Generation</w:t>
      </w:r>
    </w:p>
    <w:p w14:paraId="4C3EF2A5" w14:textId="3407E878" w:rsidR="00292E3E" w:rsidRPr="00710AD6" w:rsidRDefault="00292E3E" w:rsidP="00292E3E"/>
    <w:p w14:paraId="25EF8DBE" w14:textId="0E9BACFB" w:rsidR="00292E3E" w:rsidRDefault="003A5E1F" w:rsidP="00292E3E">
      <w:pPr>
        <w:pStyle w:val="Heading2"/>
      </w:pPr>
      <w:r>
        <w:t>6</w:t>
      </w:r>
      <w:r w:rsidR="00292E3E">
        <w:t xml:space="preserve">8. </w:t>
      </w:r>
      <w:r w:rsidR="001E60E6">
        <w:t>Necessar</w:t>
      </w:r>
      <w:r w:rsidR="00292E3E">
        <w:t>y</w:t>
      </w:r>
      <w:r w:rsidR="001E60E6">
        <w:t xml:space="preserve"> Commands</w:t>
      </w:r>
    </w:p>
    <w:p w14:paraId="721D77C7" w14:textId="2F514372" w:rsidR="00292E3E" w:rsidRPr="00710AD6" w:rsidRDefault="00294A2B" w:rsidP="00292E3E">
      <w:r>
        <w:rPr>
          <w:noProof/>
        </w:rPr>
        <w:drawing>
          <wp:inline distT="0" distB="0" distL="0" distR="0" wp14:anchorId="5B952F2C" wp14:editId="1D49852C">
            <wp:extent cx="5731510" cy="239903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119D" w14:textId="75A2FAE5" w:rsidR="00292E3E" w:rsidRDefault="003A5E1F" w:rsidP="00292E3E">
      <w:pPr>
        <w:pStyle w:val="Heading2"/>
      </w:pPr>
      <w:r>
        <w:t>6</w:t>
      </w:r>
      <w:r w:rsidR="00292E3E">
        <w:t xml:space="preserve">9. </w:t>
      </w:r>
      <w:r w:rsidR="001E60E6">
        <w:t>creating the Dev Dockerfile</w:t>
      </w:r>
    </w:p>
    <w:p w14:paraId="7875ABD8" w14:textId="2EA422D3" w:rsidR="00292E3E" w:rsidRDefault="00AE0F39" w:rsidP="00292E3E">
      <w:r>
        <w:rPr>
          <w:noProof/>
        </w:rPr>
        <w:drawing>
          <wp:inline distT="0" distB="0" distL="0" distR="0" wp14:anchorId="0BAE6A06" wp14:editId="3D262A44">
            <wp:extent cx="5057775" cy="21240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331E" w14:textId="77777777" w:rsidR="0037475F" w:rsidRDefault="0037475F" w:rsidP="00292E3E"/>
    <w:p w14:paraId="69D8D26A" w14:textId="1E0EF007" w:rsidR="00366E3A" w:rsidRDefault="00366E3A" w:rsidP="00292E3E">
      <w:r>
        <w:t>Dockerfile.dev</w:t>
      </w:r>
    </w:p>
    <w:p w14:paraId="3E1AF26B" w14:textId="73B2C618" w:rsidR="0093488D" w:rsidRDefault="0093488D" w:rsidP="00292E3E">
      <w:r>
        <w:rPr>
          <w:noProof/>
        </w:rPr>
        <w:lastRenderedPageBreak/>
        <w:drawing>
          <wp:inline distT="0" distB="0" distL="0" distR="0" wp14:anchorId="2C667CE2" wp14:editId="72D1AECF">
            <wp:extent cx="5524500" cy="3676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7CE" w14:textId="0CE3C800" w:rsidR="00AE0F39" w:rsidRDefault="00AE0F39" w:rsidP="00292E3E"/>
    <w:p w14:paraId="197C5F99" w14:textId="3914A4BE" w:rsidR="00834E50" w:rsidRDefault="00231675" w:rsidP="00292E3E">
      <w:r>
        <w:t xml:space="preserve">Docker build </w:t>
      </w:r>
      <w:r w:rsidRPr="00231675">
        <w:rPr>
          <w:b/>
          <w:bCs/>
        </w:rPr>
        <w:t>-f</w:t>
      </w:r>
      <w:r>
        <w:t xml:space="preserve"> Dockerfile.dev</w:t>
      </w:r>
    </w:p>
    <w:p w14:paraId="6800D9E6" w14:textId="77777777" w:rsidR="00D76728" w:rsidRPr="00710AD6" w:rsidRDefault="00D76728" w:rsidP="00292E3E"/>
    <w:p w14:paraId="554E6864" w14:textId="77777777" w:rsidR="00292E3E" w:rsidRDefault="00292E3E" w:rsidP="00292E3E"/>
    <w:p w14:paraId="3C07A5F6" w14:textId="41B23D2D" w:rsidR="00292E3E" w:rsidRDefault="003A5E1F" w:rsidP="00292E3E">
      <w:pPr>
        <w:pStyle w:val="Heading2"/>
      </w:pPr>
      <w:r>
        <w:t>7</w:t>
      </w:r>
      <w:r w:rsidR="00292E3E">
        <w:t xml:space="preserve">0. </w:t>
      </w:r>
      <w:r w:rsidR="001E60E6">
        <w:t>Duplicating Dependencies</w:t>
      </w:r>
    </w:p>
    <w:p w14:paraId="0C769BD9" w14:textId="186D116F" w:rsidR="00292E3E" w:rsidRDefault="00292E3E" w:rsidP="00292E3E"/>
    <w:p w14:paraId="3D458044" w14:textId="77777777" w:rsidR="00292E3E" w:rsidRDefault="00292E3E" w:rsidP="00292E3E"/>
    <w:p w14:paraId="1D2F1536" w14:textId="19DEBF01" w:rsidR="00275F71" w:rsidRDefault="00275F71" w:rsidP="00275F71">
      <w:pPr>
        <w:pStyle w:val="Heading2"/>
      </w:pPr>
      <w:r>
        <w:t xml:space="preserve">71. </w:t>
      </w:r>
      <w:r w:rsidR="001E60E6">
        <w:t>Starting the Container</w:t>
      </w:r>
    </w:p>
    <w:p w14:paraId="2E567F87" w14:textId="324D6D38" w:rsidR="00292E3E" w:rsidRDefault="00292E3E" w:rsidP="00292E3E"/>
    <w:p w14:paraId="11745815" w14:textId="7ED23BE3" w:rsidR="00275F71" w:rsidRDefault="00275F71" w:rsidP="00275F71">
      <w:pPr>
        <w:pStyle w:val="Heading2"/>
      </w:pPr>
      <w:r>
        <w:lastRenderedPageBreak/>
        <w:t xml:space="preserve">72. </w:t>
      </w:r>
      <w:r w:rsidR="001E60E6">
        <w:t>Docker Volumes</w:t>
      </w:r>
    </w:p>
    <w:p w14:paraId="5F63C473" w14:textId="5221D156" w:rsidR="00275F71" w:rsidRDefault="00D04484" w:rsidP="00292E3E">
      <w:r>
        <w:rPr>
          <w:noProof/>
        </w:rPr>
        <w:drawing>
          <wp:inline distT="0" distB="0" distL="0" distR="0" wp14:anchorId="084241F8" wp14:editId="08B7F1A0">
            <wp:extent cx="5731510" cy="25266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C294" w14:textId="0A2E1000" w:rsidR="00E367C6" w:rsidRDefault="00E367C6" w:rsidP="00292E3E">
      <w:r>
        <w:rPr>
          <w:noProof/>
        </w:rPr>
        <w:drawing>
          <wp:inline distT="0" distB="0" distL="0" distR="0" wp14:anchorId="7B6ABBAC" wp14:editId="506FA253">
            <wp:extent cx="5731510" cy="12573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73F8" w14:textId="77777777" w:rsidR="001C21A2" w:rsidRDefault="001C21A2" w:rsidP="00292E3E"/>
    <w:p w14:paraId="5B339200" w14:textId="77777777" w:rsidR="00D04484" w:rsidRDefault="00D04484" w:rsidP="00292E3E"/>
    <w:p w14:paraId="18B892D3" w14:textId="1C560DA6" w:rsidR="00275F71" w:rsidRDefault="00275F71" w:rsidP="00275F71">
      <w:pPr>
        <w:pStyle w:val="Heading2"/>
      </w:pPr>
      <w:r>
        <w:t>73.</w:t>
      </w:r>
      <w:r w:rsidR="001E60E6">
        <w:t xml:space="preserve"> WSL2 and Windows users note</w:t>
      </w:r>
    </w:p>
    <w:p w14:paraId="0A73D4D5" w14:textId="7BE558E7" w:rsidR="00275F71" w:rsidRDefault="00275F71" w:rsidP="00292E3E"/>
    <w:p w14:paraId="4DB9768F" w14:textId="79C5CBE7" w:rsidR="00275F71" w:rsidRDefault="00275F71" w:rsidP="00275F71">
      <w:pPr>
        <w:pStyle w:val="Heading2"/>
      </w:pPr>
      <w:r>
        <w:t xml:space="preserve">74. </w:t>
      </w:r>
      <w:r w:rsidR="001E60E6">
        <w:t>Bookmarking Volumes</w:t>
      </w:r>
    </w:p>
    <w:p w14:paraId="28909539" w14:textId="5F063765" w:rsidR="00275F71" w:rsidRDefault="00275F71" w:rsidP="00292E3E"/>
    <w:p w14:paraId="59E78EC8" w14:textId="6DAC91C3" w:rsidR="00275F71" w:rsidRDefault="00275F71" w:rsidP="00275F71">
      <w:pPr>
        <w:pStyle w:val="Heading2"/>
      </w:pPr>
      <w:r>
        <w:t>75.</w:t>
      </w:r>
      <w:r w:rsidR="001E60E6">
        <w:t xml:space="preserve"> Shorthand with Docker Compose</w:t>
      </w:r>
    </w:p>
    <w:p w14:paraId="0C8809AB" w14:textId="4E93F4F6" w:rsidR="00275F71" w:rsidRDefault="00145B27" w:rsidP="00292E3E">
      <w:r w:rsidRPr="00145B27">
        <w:drawing>
          <wp:inline distT="0" distB="0" distL="0" distR="0" wp14:anchorId="1D296E64" wp14:editId="597CB0D1">
            <wp:extent cx="3703641" cy="2423370"/>
            <wp:effectExtent l="0" t="0" r="0" b="0"/>
            <wp:docPr id="88079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96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0F1" w14:textId="5C6A52D6" w:rsidR="003D0E79" w:rsidRDefault="003D0E79" w:rsidP="00292E3E">
      <w:r>
        <w:t>Produce an error since Dockerfile is named as Dockerfile.dev</w:t>
      </w:r>
    </w:p>
    <w:p w14:paraId="48F8B407" w14:textId="536DA13E" w:rsidR="00275F71" w:rsidRDefault="00275F71" w:rsidP="00275F71">
      <w:pPr>
        <w:pStyle w:val="Heading2"/>
      </w:pPr>
      <w:r>
        <w:lastRenderedPageBreak/>
        <w:t xml:space="preserve">76. </w:t>
      </w:r>
      <w:r w:rsidR="001E60E6">
        <w:t>Overriding Dockerfile Selection</w:t>
      </w:r>
    </w:p>
    <w:p w14:paraId="51732253" w14:textId="1F96B4DE" w:rsidR="00275F71" w:rsidRDefault="004B721B" w:rsidP="00292E3E">
      <w:r w:rsidRPr="004B721B">
        <w:drawing>
          <wp:inline distT="0" distB="0" distL="0" distR="0" wp14:anchorId="73A56D5B" wp14:editId="2C612B8E">
            <wp:extent cx="3985605" cy="2781541"/>
            <wp:effectExtent l="0" t="0" r="0" b="0"/>
            <wp:docPr id="143733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301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AF4" w14:textId="5401F95C" w:rsidR="00275F71" w:rsidRDefault="00275F71" w:rsidP="00275F71">
      <w:pPr>
        <w:pStyle w:val="Heading2"/>
      </w:pPr>
      <w:r>
        <w:t xml:space="preserve">77. </w:t>
      </w:r>
      <w:r w:rsidR="007E7238">
        <w:t>Do we need Copy?</w:t>
      </w:r>
    </w:p>
    <w:p w14:paraId="317E59E8" w14:textId="16816C08" w:rsidR="00275F71" w:rsidRDefault="00275F71" w:rsidP="00292E3E"/>
    <w:p w14:paraId="4FA80D1A" w14:textId="4C3DF0AB" w:rsidR="00275F71" w:rsidRDefault="00275F71" w:rsidP="00275F71">
      <w:pPr>
        <w:pStyle w:val="Heading2"/>
      </w:pPr>
      <w:r>
        <w:t>7</w:t>
      </w:r>
      <w:r w:rsidR="005F3250">
        <w:t>9</w:t>
      </w:r>
      <w:r>
        <w:t xml:space="preserve">. </w:t>
      </w:r>
      <w:r w:rsidR="00396499">
        <w:t>Executing Tests</w:t>
      </w:r>
    </w:p>
    <w:p w14:paraId="7E1A3D21" w14:textId="1D372B2D" w:rsidR="00275F71" w:rsidRDefault="00275F71" w:rsidP="00292E3E"/>
    <w:p w14:paraId="285BD1A8" w14:textId="353DDE08" w:rsidR="005F3250" w:rsidRDefault="005F3250" w:rsidP="005F3250">
      <w:pPr>
        <w:pStyle w:val="Heading2"/>
      </w:pPr>
      <w:r>
        <w:t>80.</w:t>
      </w:r>
      <w:r w:rsidR="00DA36AF">
        <w:t xml:space="preserve"> Docker Compose for Running Tests</w:t>
      </w:r>
      <w:r>
        <w:t xml:space="preserve"> </w:t>
      </w:r>
    </w:p>
    <w:p w14:paraId="217B978C" w14:textId="77777777" w:rsidR="00C40FFB" w:rsidRPr="00C40FFB" w:rsidRDefault="00C40FFB" w:rsidP="00C40FFB"/>
    <w:p w14:paraId="6586DA78" w14:textId="1A1B32F1" w:rsidR="005F3250" w:rsidRDefault="005F3250" w:rsidP="005F3250">
      <w:pPr>
        <w:pStyle w:val="Heading2"/>
      </w:pPr>
      <w:r>
        <w:t xml:space="preserve">81. </w:t>
      </w:r>
      <w:r w:rsidR="00C40FFB">
        <w:t>Shortcomings on testing</w:t>
      </w:r>
    </w:p>
    <w:p w14:paraId="2C93C188" w14:textId="77777777" w:rsidR="00C40FFB" w:rsidRDefault="00C40FFB" w:rsidP="005F3250">
      <w:pPr>
        <w:pStyle w:val="Heading2"/>
      </w:pPr>
    </w:p>
    <w:p w14:paraId="01780F87" w14:textId="034CCFA8" w:rsidR="005F3250" w:rsidRDefault="005F3250" w:rsidP="005F3250">
      <w:pPr>
        <w:pStyle w:val="Heading2"/>
      </w:pPr>
      <w:r>
        <w:t xml:space="preserve">82. </w:t>
      </w:r>
      <w:r w:rsidR="00C40FFB">
        <w:t>Need for Nginx</w:t>
      </w:r>
    </w:p>
    <w:p w14:paraId="748AB2AF" w14:textId="77777777" w:rsidR="00C40FFB" w:rsidRDefault="00C40FFB" w:rsidP="005F3250">
      <w:pPr>
        <w:pStyle w:val="Heading2"/>
      </w:pPr>
    </w:p>
    <w:p w14:paraId="75F87107" w14:textId="7B40D181" w:rsidR="005F3250" w:rsidRDefault="005F3250" w:rsidP="005F3250">
      <w:pPr>
        <w:pStyle w:val="Heading2"/>
      </w:pPr>
      <w:r>
        <w:t xml:space="preserve">83. </w:t>
      </w:r>
      <w:r w:rsidR="00C40FFB">
        <w:t>Multi-step Docker Builds</w:t>
      </w:r>
    </w:p>
    <w:p w14:paraId="7CF134E7" w14:textId="77777777" w:rsidR="00C40FFB" w:rsidRDefault="00C40FFB" w:rsidP="005F3250">
      <w:pPr>
        <w:pStyle w:val="Heading2"/>
      </w:pPr>
    </w:p>
    <w:p w14:paraId="57150238" w14:textId="4BA84E38" w:rsidR="005F3250" w:rsidRDefault="005F3250" w:rsidP="005F3250">
      <w:pPr>
        <w:pStyle w:val="Heading2"/>
      </w:pPr>
      <w:r>
        <w:t xml:space="preserve">84. </w:t>
      </w:r>
      <w:r w:rsidR="00C40FFB">
        <w:t>Implementing Multi-Step Builds</w:t>
      </w:r>
    </w:p>
    <w:p w14:paraId="039AE7FA" w14:textId="77777777" w:rsidR="00C40FFB" w:rsidRDefault="00C40FFB" w:rsidP="005F3250">
      <w:pPr>
        <w:pStyle w:val="Heading2"/>
      </w:pPr>
    </w:p>
    <w:p w14:paraId="31BE011E" w14:textId="50689364" w:rsidR="00180563" w:rsidRDefault="005F3250" w:rsidP="005F3250">
      <w:pPr>
        <w:pStyle w:val="Heading2"/>
      </w:pPr>
      <w:r>
        <w:t xml:space="preserve">85. </w:t>
      </w:r>
      <w:r w:rsidR="00C40FFB">
        <w:t>Running Nginx</w:t>
      </w:r>
    </w:p>
    <w:p w14:paraId="14D70357" w14:textId="77777777" w:rsidR="00180563" w:rsidRDefault="0018056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r>
        <w:br w:type="page"/>
      </w:r>
    </w:p>
    <w:p w14:paraId="24318B65" w14:textId="1D5938E4" w:rsidR="00180563" w:rsidRPr="00E81F08" w:rsidRDefault="00180563" w:rsidP="00180563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Continuous Integration and Deployment with AWS</w:t>
      </w:r>
    </w:p>
    <w:p w14:paraId="1BFBC141" w14:textId="77777777" w:rsidR="00180563" w:rsidRDefault="00180563" w:rsidP="005F3250">
      <w:pPr>
        <w:pStyle w:val="Heading2"/>
      </w:pPr>
    </w:p>
    <w:p w14:paraId="7948711F" w14:textId="2C0593FF" w:rsidR="005F3250" w:rsidRDefault="005F3250" w:rsidP="005F3250">
      <w:pPr>
        <w:pStyle w:val="Heading2"/>
      </w:pPr>
      <w:r>
        <w:t xml:space="preserve">86. </w:t>
      </w:r>
      <w:r w:rsidR="00F57F38">
        <w:t>Services Overview</w:t>
      </w:r>
    </w:p>
    <w:p w14:paraId="08FD9C01" w14:textId="77777777" w:rsidR="00C40FFB" w:rsidRDefault="00C40FFB" w:rsidP="005F3250">
      <w:pPr>
        <w:pStyle w:val="Heading2"/>
      </w:pPr>
    </w:p>
    <w:p w14:paraId="6B28B1B6" w14:textId="7A80466A" w:rsidR="005F3250" w:rsidRDefault="005F3250" w:rsidP="005F3250">
      <w:pPr>
        <w:pStyle w:val="Heading2"/>
      </w:pPr>
      <w:r>
        <w:t xml:space="preserve">87. </w:t>
      </w:r>
      <w:r w:rsidR="00F57F38">
        <w:t>Github Setup</w:t>
      </w:r>
    </w:p>
    <w:p w14:paraId="09085BDF" w14:textId="77777777" w:rsidR="00C40FFB" w:rsidRDefault="00C40FFB" w:rsidP="005F3250">
      <w:pPr>
        <w:pStyle w:val="Heading2"/>
      </w:pPr>
    </w:p>
    <w:p w14:paraId="13369246" w14:textId="7817049D" w:rsidR="005F3250" w:rsidRDefault="005F3250" w:rsidP="005F3250">
      <w:pPr>
        <w:pStyle w:val="Heading2"/>
      </w:pPr>
      <w:r>
        <w:t xml:space="preserve">88. </w:t>
      </w:r>
      <w:r w:rsidR="00F57F38">
        <w:t>Imp Info about Travis and Account Registration</w:t>
      </w:r>
    </w:p>
    <w:p w14:paraId="7CE1B142" w14:textId="77777777" w:rsidR="00C40FFB" w:rsidRDefault="00C40FFB" w:rsidP="005F3250">
      <w:pPr>
        <w:pStyle w:val="Heading2"/>
      </w:pPr>
    </w:p>
    <w:p w14:paraId="112EA5FE" w14:textId="7120E95C" w:rsidR="00540F23" w:rsidRDefault="00540F23" w:rsidP="00540F23">
      <w:pPr>
        <w:pStyle w:val="Heading2"/>
      </w:pPr>
      <w:r>
        <w:t xml:space="preserve">89. </w:t>
      </w:r>
      <w:r w:rsidR="00F57F38">
        <w:t>Travis CI Setup</w:t>
      </w:r>
    </w:p>
    <w:p w14:paraId="45A2B499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F0E74F" w14:textId="5C6F3188" w:rsidR="00540F23" w:rsidRDefault="00540F23" w:rsidP="00540F23">
      <w:pPr>
        <w:pStyle w:val="Heading2"/>
      </w:pPr>
      <w:r>
        <w:t xml:space="preserve">90. </w:t>
      </w:r>
      <w:r w:rsidR="00F57F38">
        <w:t>Travis YML File Config</w:t>
      </w:r>
    </w:p>
    <w:p w14:paraId="67E6A594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66AFD7A" w14:textId="516C8CA8" w:rsidR="00540F23" w:rsidRDefault="00540F23" w:rsidP="00540F23">
      <w:pPr>
        <w:pStyle w:val="Heading2"/>
      </w:pPr>
      <w:r>
        <w:t xml:space="preserve">91. </w:t>
      </w:r>
      <w:r w:rsidR="00F57F38">
        <w:t>Required Travis Script updates</w:t>
      </w:r>
    </w:p>
    <w:p w14:paraId="218AFB94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BE21077" w14:textId="74CCB65B" w:rsidR="00540F23" w:rsidRDefault="00540F23" w:rsidP="00540F23">
      <w:pPr>
        <w:pStyle w:val="Heading2"/>
      </w:pPr>
      <w:r>
        <w:t xml:space="preserve">92. </w:t>
      </w:r>
      <w:r w:rsidR="00F57F38">
        <w:t>A Touch More Travis Setup</w:t>
      </w:r>
    </w:p>
    <w:p w14:paraId="5A9E8BCE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F66514E" w14:textId="386AD07A" w:rsidR="00540F23" w:rsidRDefault="00540F23" w:rsidP="00540F23">
      <w:pPr>
        <w:pStyle w:val="Heading2"/>
      </w:pPr>
      <w:r>
        <w:t xml:space="preserve">93. </w:t>
      </w:r>
      <w:r w:rsidR="00F57F38">
        <w:t>Automatic build Creation</w:t>
      </w:r>
    </w:p>
    <w:p w14:paraId="6349CD4A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1557351" w14:textId="6A419E7A" w:rsidR="00540F23" w:rsidRDefault="00540F23" w:rsidP="00540F23">
      <w:pPr>
        <w:pStyle w:val="Heading2"/>
      </w:pPr>
      <w:r>
        <w:t>94.</w:t>
      </w:r>
      <w:r w:rsidR="00F57F38">
        <w:t xml:space="preserve"> Required Updates for Amazon Linux 2 Platform</w:t>
      </w:r>
      <w:r>
        <w:t xml:space="preserve"> </w:t>
      </w:r>
    </w:p>
    <w:p w14:paraId="66359F53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22E1622" w14:textId="19CA4F85" w:rsidR="00540F23" w:rsidRDefault="00540F23" w:rsidP="00540F23">
      <w:pPr>
        <w:pStyle w:val="Heading2"/>
      </w:pPr>
      <w:r>
        <w:t xml:space="preserve">95. </w:t>
      </w:r>
      <w:r w:rsidR="00F57F38">
        <w:t>AWS Elastic Beanstalk</w:t>
      </w:r>
    </w:p>
    <w:p w14:paraId="2D13EE2B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0A4BCF6" w14:textId="1930EC0B" w:rsidR="00540F23" w:rsidRDefault="00540F23" w:rsidP="00540F23">
      <w:pPr>
        <w:pStyle w:val="Heading2"/>
      </w:pPr>
      <w:r>
        <w:t xml:space="preserve">96. </w:t>
      </w:r>
      <w:r w:rsidR="00F57F38">
        <w:t>More On Elastic Beanstalk</w:t>
      </w:r>
    </w:p>
    <w:p w14:paraId="7AF2254C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68DBF3C" w14:textId="1B14A496" w:rsidR="00540F23" w:rsidRDefault="00540F23" w:rsidP="00540F23">
      <w:pPr>
        <w:pStyle w:val="Heading2"/>
      </w:pPr>
      <w:r>
        <w:lastRenderedPageBreak/>
        <w:t xml:space="preserve">97. </w:t>
      </w:r>
      <w:r w:rsidR="00F57F38">
        <w:t>Travis Config for Deployment</w:t>
      </w:r>
    </w:p>
    <w:p w14:paraId="76EE268D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949F38C" w14:textId="27DC565C" w:rsidR="00540F23" w:rsidRDefault="00540F23" w:rsidP="00540F23">
      <w:pPr>
        <w:pStyle w:val="Heading2"/>
      </w:pPr>
      <w:r>
        <w:t xml:space="preserve">98. </w:t>
      </w:r>
      <w:r w:rsidR="008532C5">
        <w:t>Travis Keys Update</w:t>
      </w:r>
    </w:p>
    <w:p w14:paraId="1511134F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CDBB0EC" w14:textId="2B536899" w:rsidR="00C23A7B" w:rsidRDefault="00C23A7B" w:rsidP="00C23A7B">
      <w:pPr>
        <w:pStyle w:val="Heading2"/>
      </w:pPr>
      <w:r>
        <w:t xml:space="preserve">99. </w:t>
      </w:r>
      <w:r w:rsidR="008532C5">
        <w:t>Automated Deployments</w:t>
      </w:r>
    </w:p>
    <w:p w14:paraId="731F2612" w14:textId="77777777" w:rsidR="00C23A7B" w:rsidRPr="00275F71" w:rsidRDefault="00C23A7B" w:rsidP="00C23A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5511982" w14:textId="0AE5070B" w:rsidR="00825A96" w:rsidRDefault="00825A96" w:rsidP="00825A96">
      <w:pPr>
        <w:pStyle w:val="Heading2"/>
      </w:pPr>
      <w:r>
        <w:t xml:space="preserve">100. </w:t>
      </w:r>
      <w:r w:rsidR="008532C5">
        <w:t>Exposing Ports Through Dockerfile</w:t>
      </w:r>
    </w:p>
    <w:p w14:paraId="034C6DBE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61AB983" w14:textId="64CCDAC0" w:rsidR="00825A96" w:rsidRDefault="00825A96" w:rsidP="00825A96">
      <w:pPr>
        <w:pStyle w:val="Heading2"/>
      </w:pPr>
      <w:r>
        <w:t xml:space="preserve">101. </w:t>
      </w:r>
      <w:r w:rsidR="005070F3">
        <w:t>Workflow with Github</w:t>
      </w:r>
    </w:p>
    <w:p w14:paraId="6A4BA5DD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32706DE" w14:textId="0FD5AC33" w:rsidR="00825A96" w:rsidRDefault="00825A96" w:rsidP="00825A96">
      <w:pPr>
        <w:pStyle w:val="Heading2"/>
      </w:pPr>
      <w:r>
        <w:t xml:space="preserve">102. </w:t>
      </w:r>
      <w:r w:rsidR="005070F3">
        <w:t>Redeploy on Pull Request Merge</w:t>
      </w:r>
    </w:p>
    <w:p w14:paraId="3B3F6EF5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906DAC" w14:textId="1750AFC3" w:rsidR="00825A96" w:rsidRDefault="00825A96" w:rsidP="00825A96">
      <w:pPr>
        <w:pStyle w:val="Heading2"/>
      </w:pPr>
      <w:r>
        <w:t xml:space="preserve">103. </w:t>
      </w:r>
      <w:r w:rsidR="008D107F">
        <w:t>Deployment Wrap up</w:t>
      </w:r>
    </w:p>
    <w:p w14:paraId="3ECC0998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498E935" w14:textId="7747C4AA" w:rsidR="00825A96" w:rsidRDefault="00825A96" w:rsidP="00825A96">
      <w:pPr>
        <w:pStyle w:val="Heading2"/>
      </w:pPr>
      <w:r>
        <w:t xml:space="preserve">104. </w:t>
      </w:r>
      <w:r w:rsidR="008D107F">
        <w:t>Environment Cleanup</w:t>
      </w:r>
    </w:p>
    <w:p w14:paraId="693759B0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78A110" w14:textId="2D065FF6" w:rsidR="00825A96" w:rsidRDefault="00825A96" w:rsidP="00825A96">
      <w:pPr>
        <w:pStyle w:val="Heading2"/>
      </w:pPr>
      <w:r>
        <w:t xml:space="preserve">105. </w:t>
      </w:r>
      <w:r w:rsidR="008D107F">
        <w:t>AWS Config Cheat Sheet</w:t>
      </w:r>
    </w:p>
    <w:p w14:paraId="2DC79A6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D7B7F71" w14:textId="48CB04CC" w:rsidR="00825A96" w:rsidRDefault="00825A96" w:rsidP="00825A96">
      <w:pPr>
        <w:pStyle w:val="Heading2"/>
      </w:pPr>
      <w:r>
        <w:t xml:space="preserve">106. </w:t>
      </w:r>
      <w:r w:rsidR="008D5573">
        <w:t>Finished Project with Updates Applied</w:t>
      </w:r>
    </w:p>
    <w:p w14:paraId="65D4EEF6" w14:textId="7126B548" w:rsidR="0013505E" w:rsidRDefault="001350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  <w:br w:type="page"/>
      </w:r>
    </w:p>
    <w:p w14:paraId="62E1525D" w14:textId="5FE8A2A0" w:rsidR="0013505E" w:rsidRPr="00E81F08" w:rsidRDefault="0013505E" w:rsidP="0013505E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Building a Multi-Container Application</w:t>
      </w:r>
    </w:p>
    <w:p w14:paraId="75058C54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4E03633" w14:textId="660974E7" w:rsidR="00825A96" w:rsidRDefault="00825A96" w:rsidP="00825A96">
      <w:pPr>
        <w:pStyle w:val="Heading2"/>
      </w:pPr>
      <w:r>
        <w:t xml:space="preserve">107. </w:t>
      </w:r>
      <w:r w:rsidR="00BD0065">
        <w:t>Single Container Deployment Issues</w:t>
      </w:r>
    </w:p>
    <w:p w14:paraId="188C0C6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C4CF5E" w14:textId="1FA382F4" w:rsidR="00825A96" w:rsidRDefault="00825A96" w:rsidP="00825A96">
      <w:pPr>
        <w:pStyle w:val="Heading2"/>
      </w:pPr>
      <w:r>
        <w:t xml:space="preserve">108. </w:t>
      </w:r>
      <w:r w:rsidR="00BD0065">
        <w:t>Application Overview</w:t>
      </w:r>
    </w:p>
    <w:p w14:paraId="4C541DF8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20E7E3F" w14:textId="5B1FD8F8" w:rsidR="00825A96" w:rsidRDefault="00825A96" w:rsidP="00825A96">
      <w:pPr>
        <w:pStyle w:val="Heading2"/>
      </w:pPr>
      <w:r>
        <w:t xml:space="preserve">109. </w:t>
      </w:r>
      <w:r w:rsidR="00BD0065">
        <w:t>A Quick Note</w:t>
      </w:r>
    </w:p>
    <w:p w14:paraId="110E17D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9616B5F" w14:textId="1CCD8C7B" w:rsidR="0088327F" w:rsidRDefault="0088327F" w:rsidP="0088327F">
      <w:pPr>
        <w:pStyle w:val="Heading2"/>
      </w:pPr>
      <w:r>
        <w:t xml:space="preserve">110. </w:t>
      </w:r>
      <w:r w:rsidR="00BD0065">
        <w:t>Application Architecture</w:t>
      </w:r>
    </w:p>
    <w:p w14:paraId="1960E3BF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50DCDC2" w14:textId="1BC913C0" w:rsidR="0088327F" w:rsidRDefault="0088327F" w:rsidP="0088327F">
      <w:pPr>
        <w:pStyle w:val="Heading2"/>
      </w:pPr>
      <w:r>
        <w:t xml:space="preserve">111. </w:t>
      </w:r>
      <w:r w:rsidR="00BD0065">
        <w:t>Worker Process Setup</w:t>
      </w:r>
    </w:p>
    <w:p w14:paraId="6D9B6E3B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EE0B6B4" w14:textId="6537E29E" w:rsidR="0088327F" w:rsidRDefault="0088327F" w:rsidP="0088327F">
      <w:pPr>
        <w:pStyle w:val="Heading2"/>
      </w:pPr>
      <w:r>
        <w:t xml:space="preserve">112. </w:t>
      </w:r>
      <w:ins w:id="66" w:author="Shatanand Patil" w:date="2022-05-29T22:10:00Z">
        <w:r w:rsidR="00BD0065">
          <w:t>Express API Setup</w:t>
        </w:r>
      </w:ins>
    </w:p>
    <w:p w14:paraId="0DCE1F8A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79CA642" w14:textId="07D3E9C9" w:rsidR="0088327F" w:rsidRDefault="0088327F" w:rsidP="0088327F">
      <w:pPr>
        <w:pStyle w:val="Heading2"/>
      </w:pPr>
      <w:r>
        <w:t xml:space="preserve">113. </w:t>
      </w:r>
      <w:ins w:id="67" w:author="Shatanand Patil" w:date="2022-05-29T22:10:00Z">
        <w:r w:rsidR="00BD0065">
          <w:t>Imp Update for Tab</w:t>
        </w:r>
      </w:ins>
      <w:ins w:id="68" w:author="Shatanand Patil" w:date="2022-05-29T22:11:00Z">
        <w:r w:rsidR="00BD0065">
          <w:t>le Query</w:t>
        </w:r>
      </w:ins>
    </w:p>
    <w:p w14:paraId="0FA30380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BCA10F3" w14:textId="7F972AB2" w:rsidR="0088327F" w:rsidRDefault="0088327F" w:rsidP="0088327F">
      <w:pPr>
        <w:pStyle w:val="Heading2"/>
      </w:pPr>
      <w:r>
        <w:t xml:space="preserve">114. </w:t>
      </w:r>
      <w:ins w:id="69" w:author="Shatanand Patil" w:date="2022-05-29T22:11:00Z">
        <w:r w:rsidR="00D43C8F">
          <w:t>Connecting to Postgres</w:t>
        </w:r>
      </w:ins>
    </w:p>
    <w:p w14:paraId="11F9371C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0C3F854" w14:textId="6A9CE1A1" w:rsidR="0088327F" w:rsidRDefault="0088327F" w:rsidP="0088327F">
      <w:pPr>
        <w:pStyle w:val="Heading2"/>
      </w:pPr>
      <w:r>
        <w:t xml:space="preserve">115. </w:t>
      </w:r>
      <w:ins w:id="70" w:author="Shatanand Patil" w:date="2022-05-29T22:11:00Z">
        <w:r w:rsidR="00D43C8F">
          <w:t>More Express API Setup</w:t>
        </w:r>
      </w:ins>
    </w:p>
    <w:p w14:paraId="191A691D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53F32A9" w14:textId="1E7A9CBC" w:rsidR="0088327F" w:rsidRDefault="0088327F" w:rsidP="0088327F">
      <w:pPr>
        <w:pStyle w:val="Heading2"/>
      </w:pPr>
      <w:r>
        <w:t xml:space="preserve">116. </w:t>
      </w:r>
      <w:ins w:id="71" w:author="Shatanand Patil" w:date="2022-05-29T22:11:00Z">
        <w:r w:rsidR="00D43C8F">
          <w:t xml:space="preserve">Create </w:t>
        </w:r>
      </w:ins>
      <w:ins w:id="72" w:author="Shatanand Patil" w:date="2022-05-29T22:12:00Z">
        <w:r w:rsidR="00D43C8F">
          <w:t>React App Generation</w:t>
        </w:r>
      </w:ins>
    </w:p>
    <w:p w14:paraId="04874EEC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5EB58D3" w14:textId="79AF806B" w:rsidR="0088327F" w:rsidRDefault="0088327F" w:rsidP="0088327F">
      <w:pPr>
        <w:pStyle w:val="Heading2"/>
      </w:pPr>
      <w:r>
        <w:t xml:space="preserve">117. </w:t>
      </w:r>
      <w:ins w:id="73" w:author="Shatanand Patil" w:date="2022-05-29T22:12:00Z">
        <w:r w:rsidR="00D43C8F">
          <w:t>Generating React App</w:t>
        </w:r>
      </w:ins>
    </w:p>
    <w:p w14:paraId="40BB6D1F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1560943" w14:textId="3A6E34D0" w:rsidR="0088327F" w:rsidRDefault="0088327F" w:rsidP="0088327F">
      <w:pPr>
        <w:pStyle w:val="Heading2"/>
      </w:pPr>
      <w:r>
        <w:lastRenderedPageBreak/>
        <w:t xml:space="preserve">118. </w:t>
      </w:r>
      <w:ins w:id="74" w:author="Shatanand Patil" w:date="2022-05-29T22:12:00Z">
        <w:r w:rsidR="00D43C8F">
          <w:t>Fetching Data in The React app</w:t>
        </w:r>
      </w:ins>
    </w:p>
    <w:p w14:paraId="0CAE48BA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A6B5FE1" w14:textId="0B5036A3" w:rsidR="0088327F" w:rsidRDefault="0088327F" w:rsidP="0088327F">
      <w:pPr>
        <w:pStyle w:val="Heading2"/>
      </w:pPr>
      <w:r>
        <w:t xml:space="preserve">119. </w:t>
      </w:r>
      <w:ins w:id="75" w:author="Shatanand Patil" w:date="2022-05-29T22:12:00Z">
        <w:r w:rsidR="00D43C8F">
          <w:t>Rendering Logic in the App</w:t>
        </w:r>
      </w:ins>
    </w:p>
    <w:p w14:paraId="744A0716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CE6D14" w14:textId="7947D13D" w:rsidR="00583E3E" w:rsidRDefault="00583E3E" w:rsidP="00583E3E">
      <w:pPr>
        <w:pStyle w:val="Heading2"/>
      </w:pPr>
      <w:r>
        <w:t xml:space="preserve">120. </w:t>
      </w:r>
      <w:ins w:id="76" w:author="Shatanand Patil" w:date="2022-05-29T22:12:00Z">
        <w:r w:rsidR="00D43C8F">
          <w:t>Exporting the Fib Class</w:t>
        </w:r>
      </w:ins>
    </w:p>
    <w:p w14:paraId="3D3B7F98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E9AB034" w14:textId="3D17D9AA" w:rsidR="00583E3E" w:rsidRDefault="00583E3E" w:rsidP="00583E3E">
      <w:pPr>
        <w:pStyle w:val="Heading2"/>
      </w:pPr>
      <w:r>
        <w:t xml:space="preserve">121. </w:t>
      </w:r>
      <w:ins w:id="77" w:author="Shatanand Patil" w:date="2022-05-29T22:13:00Z">
        <w:r w:rsidR="00D43C8F">
          <w:t>Routing in the React App</w:t>
        </w:r>
      </w:ins>
    </w:p>
    <w:p w14:paraId="7F668764" w14:textId="3CB0A2D2" w:rsidR="00376E8F" w:rsidRDefault="00376E8F">
      <w:pPr>
        <w:rPr>
          <w:ins w:id="78" w:author="Shatanand Patil" w:date="2022-05-29T22:13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79" w:author="Shatanand Patil" w:date="2022-05-29T22:13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5F633904" w14:textId="15B89A30" w:rsidR="00583E3E" w:rsidRPr="00275F71" w:rsidRDefault="00376E8F">
      <w:pPr>
        <w:pStyle w:val="Heading1"/>
        <w:jc w:val="center"/>
        <w:rPr>
          <w:b/>
          <w:bCs/>
          <w:sz w:val="48"/>
          <w:szCs w:val="44"/>
        </w:rPr>
        <w:pPrChange w:id="80" w:author="Shatanand Patil" w:date="2022-05-29T22:13:00Z">
          <w:pPr/>
        </w:pPrChange>
      </w:pPr>
      <w:ins w:id="81" w:author="Shatanand Patil" w:date="2022-05-29T22:13:00Z">
        <w:r>
          <w:rPr>
            <w:b/>
            <w:bCs/>
            <w:sz w:val="48"/>
            <w:szCs w:val="44"/>
          </w:rPr>
          <w:lastRenderedPageBreak/>
          <w:t>IX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“Dockerizing” Multiple Services</w:t>
        </w:r>
      </w:ins>
    </w:p>
    <w:p w14:paraId="1B64F2A1" w14:textId="60A7C94D" w:rsidR="00583E3E" w:rsidRDefault="00583E3E" w:rsidP="00583E3E">
      <w:pPr>
        <w:pStyle w:val="Heading2"/>
      </w:pPr>
      <w:r>
        <w:t xml:space="preserve">122. </w:t>
      </w:r>
      <w:ins w:id="82" w:author="Shatanand Patil" w:date="2022-05-29T22:14:00Z">
        <w:r w:rsidR="00046FBD">
          <w:t>Checkpoint Files</w:t>
        </w:r>
      </w:ins>
    </w:p>
    <w:p w14:paraId="0ABCC22A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671772A" w14:textId="26C866F8" w:rsidR="00583E3E" w:rsidRDefault="00583E3E" w:rsidP="00583E3E">
      <w:pPr>
        <w:pStyle w:val="Heading2"/>
      </w:pPr>
      <w:r>
        <w:t xml:space="preserve">123. </w:t>
      </w:r>
      <w:ins w:id="83" w:author="Shatanand Patil" w:date="2022-05-29T22:14:00Z">
        <w:r w:rsidR="00046FBD">
          <w:t>Checkpoint Catchup</w:t>
        </w:r>
      </w:ins>
    </w:p>
    <w:p w14:paraId="49F538AF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F8C74C7" w14:textId="70DE5F87" w:rsidR="00583E3E" w:rsidRDefault="00583E3E" w:rsidP="00583E3E">
      <w:pPr>
        <w:pStyle w:val="Heading2"/>
      </w:pPr>
      <w:r>
        <w:t xml:space="preserve">124. </w:t>
      </w:r>
      <w:ins w:id="84" w:author="Shatanand Patil" w:date="2022-05-29T22:14:00Z">
        <w:r w:rsidR="00046FBD">
          <w:t>Dockerizing a React App</w:t>
        </w:r>
      </w:ins>
    </w:p>
    <w:p w14:paraId="2A68E30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4D9D970" w14:textId="3404D5A0" w:rsidR="00583E3E" w:rsidRDefault="00583E3E" w:rsidP="00583E3E">
      <w:pPr>
        <w:pStyle w:val="Heading2"/>
      </w:pPr>
      <w:r>
        <w:t xml:space="preserve">125. </w:t>
      </w:r>
      <w:ins w:id="85" w:author="Shatanand Patil" w:date="2022-05-29T22:14:00Z">
        <w:r w:rsidR="00046FBD">
          <w:t>DockerizingGeneric Node Apps</w:t>
        </w:r>
      </w:ins>
    </w:p>
    <w:p w14:paraId="04774E05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FF8CF5C" w14:textId="432A014F" w:rsidR="00583E3E" w:rsidRDefault="00583E3E" w:rsidP="00583E3E">
      <w:pPr>
        <w:pStyle w:val="Heading2"/>
      </w:pPr>
      <w:r>
        <w:t xml:space="preserve">126. </w:t>
      </w:r>
      <w:ins w:id="86" w:author="Shatanand Patil" w:date="2022-05-29T22:15:00Z">
        <w:r w:rsidR="000E2A3D">
          <w:t>Adding Postgres as a Service</w:t>
        </w:r>
      </w:ins>
    </w:p>
    <w:p w14:paraId="3737E972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70378FA" w14:textId="64DD3AFA" w:rsidR="00583E3E" w:rsidRDefault="00583E3E" w:rsidP="00583E3E">
      <w:pPr>
        <w:pStyle w:val="Heading2"/>
      </w:pPr>
      <w:r>
        <w:t xml:space="preserve">127. </w:t>
      </w:r>
      <w:ins w:id="87" w:author="Shatanand Patil" w:date="2022-05-29T22:15:00Z">
        <w:r w:rsidR="00016F8C">
          <w:t>Docker-Compose Config</w:t>
        </w:r>
      </w:ins>
    </w:p>
    <w:p w14:paraId="5B45025C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17860DD" w14:textId="5BC9EABF" w:rsidR="00583E3E" w:rsidRDefault="00583E3E" w:rsidP="00583E3E">
      <w:pPr>
        <w:pStyle w:val="Heading2"/>
      </w:pPr>
      <w:r>
        <w:t xml:space="preserve">128. </w:t>
      </w:r>
      <w:ins w:id="88" w:author="Shatanand Patil" w:date="2022-05-29T22:15:00Z">
        <w:r w:rsidR="00016F8C">
          <w:t>Postgres Database Required Fixes and Updates</w:t>
        </w:r>
      </w:ins>
    </w:p>
    <w:p w14:paraId="02289ECF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FB7866C" w14:textId="2E634CD6" w:rsidR="00583E3E" w:rsidRDefault="00583E3E" w:rsidP="00583E3E">
      <w:pPr>
        <w:pStyle w:val="Heading2"/>
      </w:pPr>
      <w:r>
        <w:t xml:space="preserve">129. </w:t>
      </w:r>
      <w:ins w:id="89" w:author="Shatanand Patil" w:date="2022-05-29T22:15:00Z">
        <w:r w:rsidR="00016F8C">
          <w:t>Environment Variables wi</w:t>
        </w:r>
      </w:ins>
      <w:ins w:id="90" w:author="Shatanand Patil" w:date="2022-05-29T22:16:00Z">
        <w:r w:rsidR="00016F8C">
          <w:t>th Docker Compose</w:t>
        </w:r>
      </w:ins>
    </w:p>
    <w:p w14:paraId="7EACAE01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B07BF97" w14:textId="1525482A" w:rsidR="00583E3E" w:rsidRDefault="00583E3E" w:rsidP="00583E3E">
      <w:pPr>
        <w:pStyle w:val="Heading2"/>
      </w:pPr>
      <w:r>
        <w:t xml:space="preserve">130. </w:t>
      </w:r>
      <w:ins w:id="91" w:author="Shatanand Patil" w:date="2022-05-29T22:16:00Z">
        <w:r w:rsidR="00016F8C">
          <w:t>Required Worker Environment Variables</w:t>
        </w:r>
      </w:ins>
    </w:p>
    <w:p w14:paraId="534DEB7B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F4FAF8A" w14:textId="54A3CAE9" w:rsidR="00583E3E" w:rsidRDefault="00583E3E" w:rsidP="00583E3E">
      <w:pPr>
        <w:pStyle w:val="Heading2"/>
      </w:pPr>
      <w:r>
        <w:t xml:space="preserve">131. </w:t>
      </w:r>
      <w:ins w:id="92" w:author="Shatanand Patil" w:date="2022-05-29T22:16:00Z">
        <w:r w:rsidR="00FD5058">
          <w:t>The Worker and Clie</w:t>
        </w:r>
      </w:ins>
      <w:ins w:id="93" w:author="Shatanand Patil" w:date="2022-05-29T22:17:00Z">
        <w:r w:rsidR="00FD5058">
          <w:t>nt Services</w:t>
        </w:r>
      </w:ins>
    </w:p>
    <w:p w14:paraId="5F0E2383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C754576" w14:textId="1BD191DD" w:rsidR="00583E3E" w:rsidRDefault="00583E3E" w:rsidP="00583E3E">
      <w:pPr>
        <w:pStyle w:val="Heading2"/>
      </w:pPr>
      <w:r>
        <w:t xml:space="preserve">132. </w:t>
      </w:r>
      <w:ins w:id="94" w:author="Shatanand Patil" w:date="2022-05-29T22:17:00Z">
        <w:r w:rsidR="00F40D3A">
          <w:t>Nginx Path Routing</w:t>
        </w:r>
      </w:ins>
    </w:p>
    <w:p w14:paraId="79F696C8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4036B79" w14:textId="22ABB010" w:rsidR="00583E3E" w:rsidRDefault="00583E3E" w:rsidP="00583E3E">
      <w:pPr>
        <w:pStyle w:val="Heading2"/>
      </w:pPr>
      <w:r>
        <w:lastRenderedPageBreak/>
        <w:t xml:space="preserve">133. </w:t>
      </w:r>
      <w:ins w:id="95" w:author="Shatanand Patil" w:date="2022-05-29T22:17:00Z">
        <w:r w:rsidR="00F40D3A">
          <w:t>Routing with Nginx</w:t>
        </w:r>
      </w:ins>
    </w:p>
    <w:p w14:paraId="123EBB5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A54C1A" w14:textId="68994C21" w:rsidR="00583E3E" w:rsidRDefault="00583E3E" w:rsidP="00583E3E">
      <w:pPr>
        <w:pStyle w:val="Heading2"/>
      </w:pPr>
      <w:r>
        <w:t xml:space="preserve">134. </w:t>
      </w:r>
      <w:ins w:id="96" w:author="Shatanand Patil" w:date="2022-05-29T22:17:00Z">
        <w:r w:rsidR="00F40D3A">
          <w:t>Building a Custom Nginx Image</w:t>
        </w:r>
      </w:ins>
    </w:p>
    <w:p w14:paraId="5F6538F7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9474C6C" w14:textId="0B652AE2" w:rsidR="00583E3E" w:rsidRDefault="00583E3E" w:rsidP="00583E3E">
      <w:pPr>
        <w:pStyle w:val="Heading2"/>
      </w:pPr>
      <w:r>
        <w:t xml:space="preserve">135. </w:t>
      </w:r>
      <w:ins w:id="97" w:author="Shatanand Patil" w:date="2022-05-29T22:18:00Z">
        <w:r w:rsidR="00352864">
          <w:t>Starting up Docker Compose</w:t>
        </w:r>
      </w:ins>
    </w:p>
    <w:p w14:paraId="4F4BAC4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51C8F29" w14:textId="5A6A54B9" w:rsidR="00583E3E" w:rsidRDefault="00583E3E" w:rsidP="00583E3E">
      <w:pPr>
        <w:pStyle w:val="Heading2"/>
      </w:pPr>
      <w:r>
        <w:t xml:space="preserve">136. </w:t>
      </w:r>
      <w:ins w:id="98" w:author="Shatanand Patil" w:date="2022-05-29T22:18:00Z">
        <w:r w:rsidR="00352864">
          <w:t>Nginx connect() failed – Connection refused while connecting to upstream</w:t>
        </w:r>
      </w:ins>
    </w:p>
    <w:p w14:paraId="53ACE54B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AE56070" w14:textId="330EB268" w:rsidR="00583E3E" w:rsidRDefault="00583E3E" w:rsidP="00583E3E">
      <w:pPr>
        <w:pStyle w:val="Heading2"/>
      </w:pPr>
      <w:r>
        <w:t xml:space="preserve">137. </w:t>
      </w:r>
      <w:ins w:id="99" w:author="Shatanand Patil" w:date="2022-05-29T22:18:00Z">
        <w:r w:rsidR="00C376FA">
          <w:t>Troubleshooting Sta</w:t>
        </w:r>
      </w:ins>
      <w:ins w:id="100" w:author="Shatanand Patil" w:date="2022-05-29T22:19:00Z">
        <w:r w:rsidR="00C376FA">
          <w:t>rtup Bugs</w:t>
        </w:r>
      </w:ins>
    </w:p>
    <w:p w14:paraId="3CB17BA2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FE0D29C" w14:textId="25D4411C" w:rsidR="00583E3E" w:rsidRDefault="00583E3E" w:rsidP="00583E3E">
      <w:pPr>
        <w:pStyle w:val="Heading2"/>
      </w:pPr>
      <w:r>
        <w:t xml:space="preserve">138. </w:t>
      </w:r>
      <w:ins w:id="101" w:author="Shatanand Patil" w:date="2022-05-29T22:19:00Z">
        <w:r w:rsidR="00C376FA">
          <w:t>Websocket Connection to ‘ws://localhost:3000/ws’ failed</w:t>
        </w:r>
      </w:ins>
    </w:p>
    <w:p w14:paraId="6EFCA5ED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38D389D" w14:textId="6E8BD13F" w:rsidR="00152019" w:rsidRDefault="00152019" w:rsidP="00152019">
      <w:pPr>
        <w:pStyle w:val="Heading2"/>
      </w:pPr>
      <w:r>
        <w:t xml:space="preserve">139. </w:t>
      </w:r>
      <w:ins w:id="102" w:author="Shatanand Patil" w:date="2022-05-29T22:19:00Z">
        <w:r w:rsidR="009C3ED3">
          <w:t>Opening Websocket Connections</w:t>
        </w:r>
      </w:ins>
    </w:p>
    <w:p w14:paraId="5BC18087" w14:textId="28DCD090" w:rsidR="006602CD" w:rsidRDefault="006602CD">
      <w:pPr>
        <w:rPr>
          <w:ins w:id="103" w:author="Shatanand Patil" w:date="2022-05-29T22:20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104" w:author="Shatanand Patil" w:date="2022-05-29T22:20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3A39F10B" w14:textId="1013CA9C" w:rsidR="00152019" w:rsidRPr="00275F71" w:rsidRDefault="006602CD">
      <w:pPr>
        <w:pStyle w:val="Heading1"/>
        <w:jc w:val="center"/>
        <w:rPr>
          <w:b/>
          <w:bCs/>
          <w:sz w:val="48"/>
          <w:szCs w:val="44"/>
        </w:rPr>
        <w:pPrChange w:id="105" w:author="Shatanand Patil" w:date="2022-05-29T22:20:00Z">
          <w:pPr/>
        </w:pPrChange>
      </w:pPr>
      <w:ins w:id="106" w:author="Shatanand Patil" w:date="2022-05-29T22:20:00Z">
        <w:r>
          <w:rPr>
            <w:b/>
            <w:bCs/>
            <w:sz w:val="48"/>
            <w:szCs w:val="44"/>
          </w:rPr>
          <w:lastRenderedPageBreak/>
          <w:t>X</w:t>
        </w:r>
        <w:r w:rsidRPr="00DE2FD2">
          <w:rPr>
            <w:b/>
            <w:bCs/>
            <w:sz w:val="48"/>
            <w:szCs w:val="44"/>
          </w:rPr>
          <w:t xml:space="preserve">] </w:t>
        </w:r>
      </w:ins>
      <w:ins w:id="107" w:author="Shatanand Patil" w:date="2022-05-29T22:21:00Z">
        <w:r w:rsidR="0062177E">
          <w:rPr>
            <w:b/>
            <w:bCs/>
            <w:sz w:val="48"/>
            <w:szCs w:val="44"/>
          </w:rPr>
          <w:t>A Continuous Integration Workflow for Multiple Images</w:t>
        </w:r>
      </w:ins>
    </w:p>
    <w:p w14:paraId="260CE5BE" w14:textId="77777777" w:rsidR="00EF3151" w:rsidRDefault="00EF3151" w:rsidP="00EF3151">
      <w:pPr>
        <w:pStyle w:val="Heading2"/>
      </w:pPr>
      <w:r>
        <w:t xml:space="preserve">140. </w:t>
      </w:r>
    </w:p>
    <w:p w14:paraId="57D67806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9C75B64" w14:textId="2598AF06" w:rsidR="00EF3151" w:rsidRDefault="00EF3151" w:rsidP="00EF3151">
      <w:pPr>
        <w:pStyle w:val="Heading2"/>
      </w:pPr>
      <w:r>
        <w:t xml:space="preserve">141. </w:t>
      </w:r>
    </w:p>
    <w:p w14:paraId="5009E3AB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66FF6E2" w14:textId="44F7A2A6" w:rsidR="00EF3151" w:rsidRDefault="00EF3151" w:rsidP="00EF3151">
      <w:pPr>
        <w:pStyle w:val="Heading2"/>
      </w:pPr>
      <w:r>
        <w:t xml:space="preserve">142. </w:t>
      </w:r>
    </w:p>
    <w:p w14:paraId="305EF4D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5E30962" w14:textId="6876A098" w:rsidR="00EF3151" w:rsidRDefault="00EF3151" w:rsidP="00EF3151">
      <w:pPr>
        <w:pStyle w:val="Heading2"/>
      </w:pPr>
      <w:r>
        <w:t xml:space="preserve">143. </w:t>
      </w:r>
    </w:p>
    <w:p w14:paraId="31EBE06D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10D77AF" w14:textId="3D6608E0" w:rsidR="00EF3151" w:rsidRDefault="00EF3151" w:rsidP="00EF3151">
      <w:pPr>
        <w:pStyle w:val="Heading2"/>
      </w:pPr>
      <w:r>
        <w:t xml:space="preserve">144. </w:t>
      </w:r>
    </w:p>
    <w:p w14:paraId="3CB5565B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3BEBC79" w14:textId="6022F34A" w:rsidR="00EF3151" w:rsidRDefault="00EF3151" w:rsidP="00EF3151">
      <w:pPr>
        <w:pStyle w:val="Heading2"/>
      </w:pPr>
      <w:r>
        <w:t xml:space="preserve">145. </w:t>
      </w:r>
    </w:p>
    <w:p w14:paraId="1751388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1F1C92A" w14:textId="1771F8F3" w:rsidR="00EF3151" w:rsidRDefault="00EF3151" w:rsidP="00EF3151">
      <w:pPr>
        <w:pStyle w:val="Heading2"/>
      </w:pPr>
      <w:r>
        <w:t xml:space="preserve">146. </w:t>
      </w:r>
    </w:p>
    <w:p w14:paraId="53BF2659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72F1938" w14:textId="5C4D2E7D" w:rsidR="00EF3151" w:rsidRDefault="00EF3151" w:rsidP="00EF3151">
      <w:pPr>
        <w:pStyle w:val="Heading2"/>
      </w:pPr>
      <w:r>
        <w:t xml:space="preserve">147. </w:t>
      </w:r>
    </w:p>
    <w:p w14:paraId="14E760F9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7FEBF4" w14:textId="6DD789EA" w:rsidR="00EF3151" w:rsidRDefault="00EF3151" w:rsidP="00EF3151">
      <w:pPr>
        <w:pStyle w:val="Heading2"/>
      </w:pPr>
      <w:r>
        <w:t xml:space="preserve">148. </w:t>
      </w:r>
    </w:p>
    <w:p w14:paraId="458BABA8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A4538D4" w14:textId="33D262F8" w:rsidR="00EF3151" w:rsidRDefault="00EF3151" w:rsidP="00EF3151">
      <w:pPr>
        <w:pStyle w:val="Heading2"/>
      </w:pPr>
      <w:r>
        <w:t xml:space="preserve">149. </w:t>
      </w:r>
    </w:p>
    <w:p w14:paraId="6CA1ECF6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BEDB2EA" w14:textId="77777777" w:rsidR="00EF3151" w:rsidRDefault="00EF3151" w:rsidP="00EF3151">
      <w:pPr>
        <w:pStyle w:val="Heading2"/>
      </w:pPr>
      <w:r>
        <w:t xml:space="preserve">150. </w:t>
      </w:r>
    </w:p>
    <w:p w14:paraId="28F59453" w14:textId="0E35DD5C" w:rsidR="00452DFC" w:rsidRDefault="00452DFC">
      <w:pPr>
        <w:rPr>
          <w:ins w:id="108" w:author="Shatanand Patil" w:date="2022-05-29T22:21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109" w:author="Shatanand Patil" w:date="2022-05-29T22:21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4379C646" w14:textId="70911895" w:rsidR="00EF3151" w:rsidRPr="00275F71" w:rsidRDefault="00381642">
      <w:pPr>
        <w:pStyle w:val="Heading1"/>
        <w:jc w:val="center"/>
        <w:rPr>
          <w:b/>
          <w:bCs/>
          <w:sz w:val="48"/>
          <w:szCs w:val="44"/>
        </w:rPr>
        <w:pPrChange w:id="110" w:author="Shatanand Patil" w:date="2022-05-29T22:24:00Z">
          <w:pPr/>
        </w:pPrChange>
      </w:pPr>
      <w:ins w:id="111" w:author="Shatanand Patil" w:date="2022-05-29T22:24:00Z">
        <w:r>
          <w:rPr>
            <w:b/>
            <w:bCs/>
            <w:sz w:val="48"/>
            <w:szCs w:val="44"/>
          </w:rPr>
          <w:lastRenderedPageBreak/>
          <w:t>XI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Multi-Container Deployments to AWS</w:t>
        </w:r>
      </w:ins>
    </w:p>
    <w:p w14:paraId="7047FB68" w14:textId="65C49B42" w:rsidR="00EF3151" w:rsidRDefault="00EF3151" w:rsidP="00EF3151">
      <w:pPr>
        <w:pStyle w:val="Heading2"/>
      </w:pPr>
      <w:r>
        <w:t xml:space="preserve">151. </w:t>
      </w:r>
    </w:p>
    <w:p w14:paraId="1484BB0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3077A92" w14:textId="07910559" w:rsidR="00EF3151" w:rsidRDefault="00EF3151" w:rsidP="00EF3151">
      <w:pPr>
        <w:pStyle w:val="Heading2"/>
      </w:pPr>
      <w:r>
        <w:t xml:space="preserve">152. </w:t>
      </w:r>
    </w:p>
    <w:p w14:paraId="10F5FF0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8451D56" w14:textId="0E905CD9" w:rsidR="00EF3151" w:rsidRDefault="00EF3151" w:rsidP="00EF3151">
      <w:pPr>
        <w:pStyle w:val="Heading2"/>
      </w:pPr>
      <w:r>
        <w:t xml:space="preserve">153. </w:t>
      </w:r>
    </w:p>
    <w:p w14:paraId="1E8340C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C584E7C" w14:textId="58175C80" w:rsidR="00EF3151" w:rsidRDefault="00EF3151" w:rsidP="00EF3151">
      <w:pPr>
        <w:pStyle w:val="Heading2"/>
      </w:pPr>
      <w:r>
        <w:t xml:space="preserve">154. </w:t>
      </w:r>
    </w:p>
    <w:p w14:paraId="52C7B620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2A2C39D" w14:textId="44BCD8F1" w:rsidR="00EF3151" w:rsidRDefault="00EF3151" w:rsidP="00EF3151">
      <w:pPr>
        <w:pStyle w:val="Heading2"/>
      </w:pPr>
      <w:r>
        <w:t xml:space="preserve">155. </w:t>
      </w:r>
    </w:p>
    <w:p w14:paraId="49373DA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744B416" w14:textId="4AB7D33C" w:rsidR="00EF3151" w:rsidRDefault="00EF3151" w:rsidP="00EF3151">
      <w:pPr>
        <w:pStyle w:val="Heading2"/>
      </w:pPr>
      <w:r>
        <w:t xml:space="preserve">156. </w:t>
      </w:r>
    </w:p>
    <w:p w14:paraId="51BDA554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37C7296" w14:textId="7EE05BF6" w:rsidR="00EF3151" w:rsidRDefault="00EF3151" w:rsidP="00EF3151">
      <w:pPr>
        <w:pStyle w:val="Heading2"/>
      </w:pPr>
      <w:r>
        <w:t xml:space="preserve">157. </w:t>
      </w:r>
    </w:p>
    <w:p w14:paraId="0844D3FD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3854F2D" w14:textId="06F4AAEE" w:rsidR="00EF3151" w:rsidRDefault="00EF3151" w:rsidP="00EF3151">
      <w:pPr>
        <w:pStyle w:val="Heading2"/>
      </w:pPr>
      <w:r>
        <w:t xml:space="preserve">158. </w:t>
      </w:r>
    </w:p>
    <w:p w14:paraId="3C3B4904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7DDF931" w14:textId="77777777" w:rsidR="00156DEB" w:rsidRDefault="00156DEB" w:rsidP="00156DEB">
      <w:pPr>
        <w:pStyle w:val="Heading2"/>
      </w:pPr>
      <w:r>
        <w:t xml:space="preserve">159. </w:t>
      </w:r>
    </w:p>
    <w:p w14:paraId="69AD80E0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22B8325" w14:textId="77777777" w:rsidR="00156DEB" w:rsidRDefault="00156DEB" w:rsidP="00156DEB">
      <w:pPr>
        <w:pStyle w:val="Heading2"/>
      </w:pPr>
      <w:r>
        <w:t xml:space="preserve">160. </w:t>
      </w:r>
    </w:p>
    <w:p w14:paraId="0A531503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059BD3A" w14:textId="05D94D80" w:rsidR="00156DEB" w:rsidRDefault="00156DEB" w:rsidP="00156DEB">
      <w:pPr>
        <w:pStyle w:val="Heading2"/>
      </w:pPr>
      <w:r>
        <w:t>16</w:t>
      </w:r>
      <w:r w:rsidR="00EF6FE8">
        <w:t>1</w:t>
      </w:r>
      <w:r>
        <w:t xml:space="preserve">. </w:t>
      </w:r>
    </w:p>
    <w:p w14:paraId="7DBD293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CE235CF" w14:textId="290281BC" w:rsidR="00156DEB" w:rsidRDefault="00156DEB" w:rsidP="00156DEB">
      <w:pPr>
        <w:pStyle w:val="Heading2"/>
      </w:pPr>
      <w:r>
        <w:lastRenderedPageBreak/>
        <w:t>16</w:t>
      </w:r>
      <w:r w:rsidR="00EF6FE8">
        <w:t>2</w:t>
      </w:r>
      <w:r>
        <w:t xml:space="preserve">. </w:t>
      </w:r>
    </w:p>
    <w:p w14:paraId="6D372D86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8DA5A06" w14:textId="5B1D06DE" w:rsidR="00156DEB" w:rsidRDefault="00156DEB" w:rsidP="00156DEB">
      <w:pPr>
        <w:pStyle w:val="Heading2"/>
      </w:pPr>
      <w:r>
        <w:t>16</w:t>
      </w:r>
      <w:r w:rsidR="00EF6FE8">
        <w:t>3</w:t>
      </w:r>
      <w:r>
        <w:t xml:space="preserve">. </w:t>
      </w:r>
    </w:p>
    <w:p w14:paraId="6BBC8B3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B34D01C" w14:textId="47C24418" w:rsidR="00156DEB" w:rsidRDefault="00156DEB" w:rsidP="00156DEB">
      <w:pPr>
        <w:pStyle w:val="Heading2"/>
      </w:pPr>
      <w:r>
        <w:t>16</w:t>
      </w:r>
      <w:r w:rsidR="00EF6FE8">
        <w:t>4</w:t>
      </w:r>
      <w:r>
        <w:t xml:space="preserve">. </w:t>
      </w:r>
    </w:p>
    <w:p w14:paraId="74209F0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280EB97" w14:textId="6249FC08" w:rsidR="00156DEB" w:rsidRDefault="00156DEB" w:rsidP="00156DEB">
      <w:pPr>
        <w:pStyle w:val="Heading2"/>
      </w:pPr>
      <w:r>
        <w:t>16</w:t>
      </w:r>
      <w:r w:rsidR="00EF6FE8">
        <w:t>5</w:t>
      </w:r>
      <w:r>
        <w:t xml:space="preserve">. </w:t>
      </w:r>
    </w:p>
    <w:p w14:paraId="46DACE0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31DE783" w14:textId="565C66F9" w:rsidR="00156DEB" w:rsidRDefault="00156DEB" w:rsidP="00156DEB">
      <w:pPr>
        <w:pStyle w:val="Heading2"/>
      </w:pPr>
      <w:r>
        <w:t>16</w:t>
      </w:r>
      <w:r w:rsidR="00EF6FE8">
        <w:t>6</w:t>
      </w:r>
      <w:r>
        <w:t xml:space="preserve">. </w:t>
      </w:r>
    </w:p>
    <w:p w14:paraId="3D475CB0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5BBAC71" w14:textId="0DE6331B" w:rsidR="00156DEB" w:rsidRDefault="00156DEB" w:rsidP="00156DEB">
      <w:pPr>
        <w:pStyle w:val="Heading2"/>
      </w:pPr>
      <w:r>
        <w:t>16</w:t>
      </w:r>
      <w:r w:rsidR="00EF6FE8">
        <w:t>7</w:t>
      </w:r>
      <w:r>
        <w:t xml:space="preserve">. </w:t>
      </w:r>
    </w:p>
    <w:p w14:paraId="3BD36975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8817177" w14:textId="55E69BF6" w:rsidR="00156DEB" w:rsidRDefault="00156DEB" w:rsidP="00156DEB">
      <w:pPr>
        <w:pStyle w:val="Heading2"/>
      </w:pPr>
      <w:r>
        <w:t>16</w:t>
      </w:r>
      <w:r w:rsidR="00EF6FE8">
        <w:t>8</w:t>
      </w:r>
      <w:r>
        <w:t xml:space="preserve">. </w:t>
      </w:r>
    </w:p>
    <w:p w14:paraId="58EAB267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ECB00E5" w14:textId="33712093" w:rsidR="00156DEB" w:rsidRDefault="00156DEB" w:rsidP="00156DEB">
      <w:pPr>
        <w:pStyle w:val="Heading2"/>
      </w:pPr>
      <w:r>
        <w:t>16</w:t>
      </w:r>
      <w:r w:rsidR="00EF6FE8">
        <w:t>9</w:t>
      </w:r>
      <w:r>
        <w:t xml:space="preserve">. </w:t>
      </w:r>
    </w:p>
    <w:p w14:paraId="0CEE251D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D3FAA6D" w14:textId="77777777" w:rsidR="00156DEB" w:rsidRDefault="00156DEB" w:rsidP="00156DEB">
      <w:pPr>
        <w:pStyle w:val="Heading2"/>
      </w:pPr>
      <w:r>
        <w:t xml:space="preserve">170. </w:t>
      </w:r>
    </w:p>
    <w:p w14:paraId="3E79FE06" w14:textId="622A97A8" w:rsidR="00156DEB" w:rsidRDefault="00156DEB" w:rsidP="00156DEB">
      <w:pPr>
        <w:pStyle w:val="Heading2"/>
      </w:pPr>
      <w:r>
        <w:t>17</w:t>
      </w:r>
      <w:r w:rsidR="003952A2">
        <w:t>1</w:t>
      </w:r>
      <w:r>
        <w:t xml:space="preserve">. </w:t>
      </w:r>
    </w:p>
    <w:p w14:paraId="691311B5" w14:textId="4DCA9748" w:rsidR="00156DEB" w:rsidRDefault="00156DEB" w:rsidP="00156DEB">
      <w:pPr>
        <w:pStyle w:val="Heading2"/>
      </w:pPr>
      <w:r>
        <w:t>17</w:t>
      </w:r>
      <w:r w:rsidR="003952A2">
        <w:t>2</w:t>
      </w:r>
      <w:r>
        <w:t xml:space="preserve">. </w:t>
      </w:r>
    </w:p>
    <w:p w14:paraId="1B9B2B51" w14:textId="45E832E4" w:rsidR="00156DEB" w:rsidRDefault="00156DEB" w:rsidP="00156DEB">
      <w:pPr>
        <w:pStyle w:val="Heading2"/>
      </w:pPr>
      <w:r>
        <w:t>17</w:t>
      </w:r>
      <w:r w:rsidR="003952A2">
        <w:t>3</w:t>
      </w:r>
      <w:r>
        <w:t xml:space="preserve">. </w:t>
      </w:r>
    </w:p>
    <w:p w14:paraId="2AD97EBF" w14:textId="154E1950" w:rsidR="00156DEB" w:rsidRDefault="00156DEB" w:rsidP="00156DEB">
      <w:pPr>
        <w:pStyle w:val="Heading2"/>
      </w:pPr>
      <w:r>
        <w:t>17</w:t>
      </w:r>
      <w:r w:rsidR="003952A2">
        <w:t>4</w:t>
      </w:r>
      <w:r>
        <w:t xml:space="preserve">. </w:t>
      </w:r>
    </w:p>
    <w:p w14:paraId="74E02154" w14:textId="26C69365" w:rsidR="00156DEB" w:rsidRDefault="00156DEB" w:rsidP="00156DEB">
      <w:pPr>
        <w:pStyle w:val="Heading2"/>
      </w:pPr>
      <w:r>
        <w:t>17</w:t>
      </w:r>
      <w:r w:rsidR="003952A2">
        <w:t>5</w:t>
      </w:r>
      <w:r>
        <w:t xml:space="preserve">. </w:t>
      </w:r>
    </w:p>
    <w:p w14:paraId="796CBCBD" w14:textId="77777777" w:rsidR="003B75B6" w:rsidRDefault="003B75B6" w:rsidP="00156DEB">
      <w:pPr>
        <w:pStyle w:val="Heading2"/>
        <w:rPr>
          <w:ins w:id="112" w:author="Shatanand Patil" w:date="2022-05-29T22:24:00Z"/>
        </w:rPr>
      </w:pPr>
    </w:p>
    <w:p w14:paraId="556B7958" w14:textId="1D4BA103" w:rsidR="00156DEB" w:rsidRDefault="00156DEB" w:rsidP="00156DEB">
      <w:pPr>
        <w:pStyle w:val="Heading2"/>
      </w:pPr>
      <w:r>
        <w:t>17</w:t>
      </w:r>
      <w:r w:rsidR="003952A2">
        <w:t>6</w:t>
      </w:r>
      <w:r>
        <w:t xml:space="preserve">. </w:t>
      </w:r>
    </w:p>
    <w:p w14:paraId="7B7D0221" w14:textId="05C7B94F" w:rsidR="003B75B6" w:rsidRDefault="003B75B6">
      <w:pPr>
        <w:rPr>
          <w:ins w:id="113" w:author="Shatanand Patil" w:date="2022-05-29T22:24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14" w:author="Shatanand Patil" w:date="2022-05-29T22:24:00Z">
        <w:r>
          <w:br w:type="page"/>
        </w:r>
      </w:ins>
    </w:p>
    <w:p w14:paraId="5A1CAEFD" w14:textId="3F0A30D2" w:rsidR="003B75B6" w:rsidRPr="003B75B6" w:rsidRDefault="003B75B6">
      <w:pPr>
        <w:pStyle w:val="Heading1"/>
        <w:jc w:val="center"/>
        <w:rPr>
          <w:ins w:id="115" w:author="Shatanand Patil" w:date="2022-05-29T22:24:00Z"/>
          <w:b/>
          <w:bCs/>
          <w:sz w:val="48"/>
          <w:szCs w:val="44"/>
          <w:rPrChange w:id="116" w:author="Shatanand Patil" w:date="2022-05-29T22:24:00Z">
            <w:rPr>
              <w:ins w:id="117" w:author="Shatanand Patil" w:date="2022-05-29T22:24:00Z"/>
            </w:rPr>
          </w:rPrChange>
        </w:rPr>
        <w:pPrChange w:id="118" w:author="Shatanand Patil" w:date="2022-05-29T22:24:00Z">
          <w:pPr>
            <w:pStyle w:val="Heading2"/>
          </w:pPr>
        </w:pPrChange>
      </w:pPr>
      <w:ins w:id="119" w:author="Shatanand Patil" w:date="2022-05-29T22:24:00Z">
        <w:r>
          <w:rPr>
            <w:b/>
            <w:bCs/>
            <w:sz w:val="48"/>
            <w:szCs w:val="44"/>
          </w:rPr>
          <w:lastRenderedPageBreak/>
          <w:t>XII</w:t>
        </w:r>
        <w:r w:rsidRPr="00DE2FD2">
          <w:rPr>
            <w:b/>
            <w:bCs/>
            <w:sz w:val="48"/>
            <w:szCs w:val="44"/>
          </w:rPr>
          <w:t xml:space="preserve">] </w:t>
        </w:r>
      </w:ins>
      <w:ins w:id="120" w:author="Shatanand Patil" w:date="2022-05-29T22:25:00Z">
        <w:r>
          <w:rPr>
            <w:b/>
            <w:bCs/>
            <w:sz w:val="48"/>
            <w:szCs w:val="44"/>
          </w:rPr>
          <w:t>Onwards to Kubernetes</w:t>
        </w:r>
      </w:ins>
    </w:p>
    <w:p w14:paraId="171AF91E" w14:textId="2C931CC7" w:rsidR="00156DEB" w:rsidRDefault="00156DEB" w:rsidP="00156DEB">
      <w:pPr>
        <w:pStyle w:val="Heading2"/>
      </w:pPr>
      <w:r>
        <w:t>17</w:t>
      </w:r>
      <w:r w:rsidR="003952A2">
        <w:t>7</w:t>
      </w:r>
      <w:r>
        <w:t xml:space="preserve">. </w:t>
      </w:r>
      <w:ins w:id="121" w:author="Shatanand Patil" w:date="2022-05-30T03:37:00Z">
        <w:r w:rsidR="00EF5F20">
          <w:t>The Why</w:t>
        </w:r>
      </w:ins>
      <w:ins w:id="122" w:author="Shatanand Patil" w:date="2022-05-30T03:38:00Z">
        <w:r w:rsidR="00EF5F20">
          <w:t>’s and What’s of Kubernetes</w:t>
        </w:r>
      </w:ins>
    </w:p>
    <w:p w14:paraId="06878B8B" w14:textId="0F77E0AD" w:rsidR="008734B1" w:rsidRDefault="008734B1" w:rsidP="008734B1">
      <w:r w:rsidRPr="008734B1">
        <w:drawing>
          <wp:inline distT="0" distB="0" distL="0" distR="0" wp14:anchorId="04F2FDEE" wp14:editId="790445F6">
            <wp:extent cx="5014395" cy="3025402"/>
            <wp:effectExtent l="0" t="0" r="0" b="3810"/>
            <wp:docPr id="23231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110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EA51" w14:textId="281720A1" w:rsidR="00272A70" w:rsidRDefault="00272A70" w:rsidP="008734B1">
      <w:r w:rsidRPr="00272A70">
        <w:drawing>
          <wp:inline distT="0" distB="0" distL="0" distR="0" wp14:anchorId="1A4B76F7" wp14:editId="5C1F973A">
            <wp:extent cx="5692633" cy="2110923"/>
            <wp:effectExtent l="0" t="0" r="3810" b="3810"/>
            <wp:docPr id="202638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8713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FF88" w14:textId="77777777" w:rsidR="00272A70" w:rsidRPr="008734B1" w:rsidRDefault="00272A70" w:rsidP="008734B1"/>
    <w:p w14:paraId="00D3A6B4" w14:textId="11E35F87" w:rsidR="00156DEB" w:rsidRDefault="00156DEB" w:rsidP="00156DEB">
      <w:pPr>
        <w:pStyle w:val="Heading2"/>
      </w:pPr>
      <w:r>
        <w:lastRenderedPageBreak/>
        <w:t>17</w:t>
      </w:r>
      <w:r w:rsidR="003952A2">
        <w:t>8</w:t>
      </w:r>
      <w:r>
        <w:t xml:space="preserve">. </w:t>
      </w:r>
      <w:ins w:id="123" w:author="Shatanand Patil" w:date="2022-05-30T03:38:00Z">
        <w:r w:rsidR="00EF5F20">
          <w:t>Kubernetes in Development and Production</w:t>
        </w:r>
      </w:ins>
    </w:p>
    <w:p w14:paraId="4E420043" w14:textId="540D11C5" w:rsidR="00B207E0" w:rsidRDefault="00B207E0" w:rsidP="00B207E0">
      <w:r w:rsidRPr="00B207E0">
        <w:drawing>
          <wp:inline distT="0" distB="0" distL="0" distR="0" wp14:anchorId="146FA2D0" wp14:editId="6FBF52EE">
            <wp:extent cx="5731510" cy="2399665"/>
            <wp:effectExtent l="0" t="0" r="2540" b="635"/>
            <wp:docPr id="161647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37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16E3" w14:textId="77777777" w:rsidR="004F4AEB" w:rsidRDefault="004F4AEB" w:rsidP="00B207E0"/>
    <w:p w14:paraId="17B7CD5D" w14:textId="0763CF0E" w:rsidR="004F4AEB" w:rsidRDefault="004F4AEB" w:rsidP="00B207E0">
      <w:r w:rsidRPr="004F4AEB">
        <w:drawing>
          <wp:inline distT="0" distB="0" distL="0" distR="0" wp14:anchorId="1B0B0748" wp14:editId="05D88A45">
            <wp:extent cx="5731510" cy="2891790"/>
            <wp:effectExtent l="0" t="0" r="2540" b="3810"/>
            <wp:docPr id="28424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432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A906" w14:textId="0FAD91B6" w:rsidR="00BC2D86" w:rsidRDefault="00BC2D86" w:rsidP="00B207E0">
      <w:r w:rsidRPr="00BC2D86">
        <w:drawing>
          <wp:inline distT="0" distB="0" distL="0" distR="0" wp14:anchorId="10BBB4E8" wp14:editId="1A8F2846">
            <wp:extent cx="5731510" cy="2824480"/>
            <wp:effectExtent l="0" t="0" r="2540" b="0"/>
            <wp:docPr id="15422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856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ACA8" w14:textId="77777777" w:rsidR="00B207E0" w:rsidRPr="00B207E0" w:rsidRDefault="00B207E0" w:rsidP="00B207E0"/>
    <w:p w14:paraId="14612BED" w14:textId="45D7F9D9" w:rsidR="003952A2" w:rsidRDefault="003952A2" w:rsidP="003952A2">
      <w:pPr>
        <w:pStyle w:val="Heading2"/>
      </w:pPr>
      <w:r>
        <w:t xml:space="preserve">179. </w:t>
      </w:r>
      <w:ins w:id="124" w:author="Shatanand Patil" w:date="2022-05-30T03:38:00Z">
        <w:r w:rsidR="00EF5F20">
          <w:t>Docker Desk</w:t>
        </w:r>
      </w:ins>
      <w:ins w:id="125" w:author="Shatanand Patil" w:date="2022-05-30T03:39:00Z">
        <w:r w:rsidR="00EF5F20">
          <w:t>top’s Kubernetes Setup and Production - MacOS</w:t>
        </w:r>
      </w:ins>
    </w:p>
    <w:p w14:paraId="0AD56622" w14:textId="2727EFAB" w:rsidR="003952A2" w:rsidRDefault="003952A2" w:rsidP="003952A2">
      <w:pPr>
        <w:pStyle w:val="Heading2"/>
      </w:pPr>
      <w:r>
        <w:t xml:space="preserve">180. </w:t>
      </w:r>
      <w:ins w:id="126" w:author="Shatanand Patil" w:date="2022-05-30T03:39:00Z">
        <w:r w:rsidR="00EF5F20">
          <w:t xml:space="preserve">Docker Desktop’s Kubernetes Setup and Production </w:t>
        </w:r>
      </w:ins>
      <w:r w:rsidR="005B0985">
        <w:t>–</w:t>
      </w:r>
      <w:ins w:id="127" w:author="Shatanand Patil" w:date="2022-05-30T03:39:00Z">
        <w:r w:rsidR="00EF5F20">
          <w:t xml:space="preserve"> Windows</w:t>
        </w:r>
      </w:ins>
    </w:p>
    <w:p w14:paraId="420D2FCF" w14:textId="77777777" w:rsidR="005B0985" w:rsidRPr="005B0985" w:rsidRDefault="005B0985" w:rsidP="005B0985"/>
    <w:p w14:paraId="37BBDA94" w14:textId="150F5865" w:rsidR="003952A2" w:rsidRDefault="003952A2" w:rsidP="003952A2">
      <w:pPr>
        <w:pStyle w:val="Heading2"/>
      </w:pPr>
      <w:r>
        <w:t xml:space="preserve">181. </w:t>
      </w:r>
      <w:ins w:id="128" w:author="Shatanand Patil" w:date="2022-05-30T03:40:00Z">
        <w:r w:rsidR="00EF5F20">
          <w:t>U</w:t>
        </w:r>
      </w:ins>
      <w:ins w:id="129" w:author="Shatanand Patil" w:date="2022-05-30T03:42:00Z">
        <w:r w:rsidR="00F259F4">
          <w:t>pdated Minikube</w:t>
        </w:r>
      </w:ins>
      <w:ins w:id="130" w:author="Shatanand Patil" w:date="2022-05-30T03:43:00Z">
        <w:r w:rsidR="00F259F4">
          <w:t xml:space="preserve"> Install and Setup Info - MacOS</w:t>
        </w:r>
      </w:ins>
    </w:p>
    <w:p w14:paraId="3CBD2A65" w14:textId="0C9D55DF" w:rsidR="003952A2" w:rsidRDefault="003952A2" w:rsidP="003952A2">
      <w:pPr>
        <w:pStyle w:val="Heading2"/>
      </w:pPr>
      <w:r>
        <w:t xml:space="preserve">182. </w:t>
      </w:r>
      <w:ins w:id="131" w:author="Shatanand Patil" w:date="2022-05-30T03:43:00Z">
        <w:r w:rsidR="00F259F4">
          <w:t>Minikube Setup - MacOS</w:t>
        </w:r>
      </w:ins>
    </w:p>
    <w:p w14:paraId="40103B3C" w14:textId="67E0C3CB" w:rsidR="003952A2" w:rsidRDefault="003952A2" w:rsidP="003952A2">
      <w:pPr>
        <w:pStyle w:val="Heading2"/>
      </w:pPr>
      <w:r>
        <w:t xml:space="preserve">183. </w:t>
      </w:r>
      <w:ins w:id="132" w:author="Shatanand Patil" w:date="2022-05-30T03:43:00Z">
        <w:r w:rsidR="00F259F4">
          <w:t xml:space="preserve">Minikube Setup </w:t>
        </w:r>
      </w:ins>
      <w:ins w:id="133" w:author="Shatanand Patil" w:date="2022-05-30T03:44:00Z">
        <w:r w:rsidR="00F259F4">
          <w:t>–</w:t>
        </w:r>
      </w:ins>
      <w:ins w:id="134" w:author="Shatanand Patil" w:date="2022-05-30T03:43:00Z">
        <w:r w:rsidR="00F259F4">
          <w:t xml:space="preserve"> Win</w:t>
        </w:r>
      </w:ins>
      <w:ins w:id="135" w:author="Shatanand Patil" w:date="2022-05-30T03:44:00Z">
        <w:r w:rsidR="00F259F4">
          <w:t>dows</w:t>
        </w:r>
      </w:ins>
    </w:p>
    <w:p w14:paraId="3ADD04CF" w14:textId="77777777" w:rsidR="00A92BAB" w:rsidRPr="00A92BAB" w:rsidRDefault="00A92BAB" w:rsidP="00A92BAB">
      <w:pPr>
        <w:rPr>
          <w:ins w:id="136" w:author="Shatanand Patil" w:date="2022-05-30T03:44:00Z"/>
        </w:rPr>
      </w:pPr>
    </w:p>
    <w:p w14:paraId="5BA5A162" w14:textId="77777777" w:rsidR="00F259F4" w:rsidRPr="00290D40" w:rsidRDefault="00F259F4">
      <w:pPr>
        <w:pPrChange w:id="137" w:author="Shatanand Patil" w:date="2022-05-30T03:44:00Z">
          <w:pPr>
            <w:pStyle w:val="Heading2"/>
          </w:pPr>
        </w:pPrChange>
      </w:pPr>
    </w:p>
    <w:p w14:paraId="49BD3EC5" w14:textId="5B43C07C" w:rsidR="003952A2" w:rsidRDefault="003952A2" w:rsidP="003952A2">
      <w:pPr>
        <w:pStyle w:val="Heading2"/>
      </w:pPr>
      <w:r>
        <w:t>184.</w:t>
      </w:r>
      <w:ins w:id="138" w:author="Shatanand Patil" w:date="2022-05-30T03:44:00Z">
        <w:r w:rsidR="00F259F4" w:rsidRPr="00F259F4">
          <w:t xml:space="preserve"> </w:t>
        </w:r>
        <w:r w:rsidR="00F259F4">
          <w:t>Minikube Setup - Linux</w:t>
        </w:r>
      </w:ins>
      <w:r>
        <w:t xml:space="preserve"> </w:t>
      </w:r>
    </w:p>
    <w:p w14:paraId="7C1DDA76" w14:textId="4B92BB34" w:rsidR="003952A2" w:rsidRDefault="003952A2" w:rsidP="003952A2">
      <w:pPr>
        <w:pStyle w:val="Heading2"/>
      </w:pPr>
      <w:r>
        <w:t xml:space="preserve">185. </w:t>
      </w:r>
      <w:ins w:id="139" w:author="Shatanand Patil" w:date="2022-05-30T03:44:00Z">
        <w:r w:rsidR="00F259F4">
          <w:t>Mapping Existing Knowledge</w:t>
        </w:r>
      </w:ins>
    </w:p>
    <w:p w14:paraId="7A40EBB2" w14:textId="32C0C35A" w:rsidR="00CA78C2" w:rsidRDefault="00CA78C2" w:rsidP="00CA78C2">
      <w:r w:rsidRPr="00CA78C2">
        <w:drawing>
          <wp:inline distT="0" distB="0" distL="0" distR="0" wp14:anchorId="281333D5" wp14:editId="09B5458B">
            <wp:extent cx="5731510" cy="2663190"/>
            <wp:effectExtent l="0" t="0" r="2540" b="3810"/>
            <wp:docPr id="9543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013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D799" w14:textId="2058B081" w:rsidR="00CA78C2" w:rsidRDefault="004D008C" w:rsidP="00CA78C2">
      <w:r w:rsidRPr="004D008C">
        <w:drawing>
          <wp:inline distT="0" distB="0" distL="0" distR="0" wp14:anchorId="0577F75E" wp14:editId="64661EED">
            <wp:extent cx="5731510" cy="1981200"/>
            <wp:effectExtent l="0" t="0" r="2540" b="0"/>
            <wp:docPr id="68437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7236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36BC" w14:textId="42F1A98A" w:rsidR="004D008C" w:rsidRPr="00CA78C2" w:rsidRDefault="00D60CC6" w:rsidP="00CA78C2">
      <w:r w:rsidRPr="00D60CC6">
        <w:lastRenderedPageBreak/>
        <w:drawing>
          <wp:inline distT="0" distB="0" distL="0" distR="0" wp14:anchorId="4C01E04F" wp14:editId="07B0C7A0">
            <wp:extent cx="5731510" cy="2039620"/>
            <wp:effectExtent l="0" t="0" r="2540" b="0"/>
            <wp:docPr id="65206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6531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EB56" w14:textId="431092B3" w:rsidR="003952A2" w:rsidRDefault="003952A2" w:rsidP="003952A2">
      <w:pPr>
        <w:pStyle w:val="Heading2"/>
      </w:pPr>
      <w:r>
        <w:t xml:space="preserve">186. </w:t>
      </w:r>
      <w:ins w:id="140" w:author="Shatanand Patil" w:date="2022-05-30T03:44:00Z">
        <w:r w:rsidR="00F259F4">
          <w:t>Quick Note to preven</w:t>
        </w:r>
      </w:ins>
      <w:ins w:id="141" w:author="Shatanand Patil" w:date="2022-05-30T03:45:00Z">
        <w:r w:rsidR="00F259F4">
          <w:t>t error</w:t>
        </w:r>
      </w:ins>
    </w:p>
    <w:p w14:paraId="281B0F7F" w14:textId="51A9FD11" w:rsidR="003952A2" w:rsidRDefault="003952A2" w:rsidP="003952A2">
      <w:pPr>
        <w:pStyle w:val="Heading2"/>
      </w:pPr>
      <w:r>
        <w:t xml:space="preserve">187. </w:t>
      </w:r>
      <w:ins w:id="142" w:author="Shatanand Patil" w:date="2022-05-30T03:45:00Z">
        <w:r w:rsidR="00F259F4">
          <w:t>Adding Config Files</w:t>
        </w:r>
      </w:ins>
    </w:p>
    <w:p w14:paraId="312E3907" w14:textId="10076D2B" w:rsidR="003952A2" w:rsidRDefault="003952A2" w:rsidP="003952A2">
      <w:pPr>
        <w:pStyle w:val="Heading2"/>
      </w:pPr>
      <w:r>
        <w:t xml:space="preserve">188. </w:t>
      </w:r>
      <w:ins w:id="143" w:author="Shatanand Patil" w:date="2022-05-30T03:45:00Z">
        <w:r w:rsidR="00F259F4">
          <w:t>Object Types and API versions</w:t>
        </w:r>
      </w:ins>
    </w:p>
    <w:p w14:paraId="554E9CBB" w14:textId="58A532A6" w:rsidR="003952A2" w:rsidRDefault="003952A2" w:rsidP="003952A2">
      <w:pPr>
        <w:pStyle w:val="Heading2"/>
      </w:pPr>
      <w:r>
        <w:t xml:space="preserve">189. </w:t>
      </w:r>
      <w:ins w:id="144" w:author="Shatanand Patil" w:date="2022-05-30T03:45:00Z">
        <w:r w:rsidR="00F259F4">
          <w:t>Running Container in Pods</w:t>
        </w:r>
      </w:ins>
    </w:p>
    <w:p w14:paraId="15CAE3A0" w14:textId="20C65500" w:rsidR="003952A2" w:rsidRDefault="003952A2" w:rsidP="003952A2">
      <w:pPr>
        <w:pStyle w:val="Heading2"/>
      </w:pPr>
      <w:r>
        <w:t xml:space="preserve">190. </w:t>
      </w:r>
      <w:ins w:id="145" w:author="Shatanand Patil" w:date="2022-05-30T03:45:00Z">
        <w:r w:rsidR="00F259F4">
          <w:t>Service C</w:t>
        </w:r>
      </w:ins>
      <w:ins w:id="146" w:author="Shatanand Patil" w:date="2022-05-30T03:46:00Z">
        <w:r w:rsidR="00F259F4">
          <w:t>onfig Files in Depth</w:t>
        </w:r>
      </w:ins>
    </w:p>
    <w:p w14:paraId="238B1EE9" w14:textId="7BD35927" w:rsidR="003952A2" w:rsidRDefault="003952A2" w:rsidP="003952A2">
      <w:pPr>
        <w:pStyle w:val="Heading2"/>
      </w:pPr>
      <w:r>
        <w:t xml:space="preserve">191. </w:t>
      </w:r>
      <w:ins w:id="147" w:author="Shatanand Patil" w:date="2022-05-30T03:46:00Z">
        <w:r w:rsidR="00F259F4">
          <w:t>Connecting to Running Containers</w:t>
        </w:r>
      </w:ins>
    </w:p>
    <w:p w14:paraId="2B2D8373" w14:textId="481F46FC" w:rsidR="003952A2" w:rsidRDefault="003952A2" w:rsidP="003952A2">
      <w:pPr>
        <w:pStyle w:val="Heading2"/>
      </w:pPr>
      <w:r>
        <w:t xml:space="preserve">192. </w:t>
      </w:r>
      <w:ins w:id="148" w:author="Shatanand Patil" w:date="2022-05-30T03:46:00Z">
        <w:r w:rsidR="00F259F4">
          <w:t>The Entire Deployment Flow</w:t>
        </w:r>
      </w:ins>
    </w:p>
    <w:p w14:paraId="0C188C1A" w14:textId="2649F644" w:rsidR="003952A2" w:rsidRDefault="003952A2" w:rsidP="003952A2">
      <w:pPr>
        <w:pStyle w:val="Heading2"/>
        <w:rPr>
          <w:ins w:id="149" w:author="Shatanand Patil" w:date="2022-05-30T03:47:00Z"/>
        </w:rPr>
      </w:pPr>
      <w:r>
        <w:t xml:space="preserve">193. </w:t>
      </w:r>
      <w:ins w:id="150" w:author="Shatanand Patil" w:date="2022-05-30T03:46:00Z">
        <w:r w:rsidR="00F259F4">
          <w:t>Imperative vs Declarat</w:t>
        </w:r>
      </w:ins>
      <w:ins w:id="151" w:author="Shatanand Patil" w:date="2022-05-30T03:47:00Z">
        <w:r w:rsidR="00F259F4">
          <w:t>ive Deployments</w:t>
        </w:r>
      </w:ins>
    </w:p>
    <w:p w14:paraId="7E7942DA" w14:textId="0D068F39" w:rsidR="007A3746" w:rsidRDefault="007A3746">
      <w:pPr>
        <w:rPr>
          <w:ins w:id="152" w:author="Shatanand Patil" w:date="2022-05-30T03:47:00Z"/>
        </w:rPr>
      </w:pPr>
      <w:ins w:id="153" w:author="Shatanand Patil" w:date="2022-05-30T03:47:00Z">
        <w:r>
          <w:br w:type="page"/>
        </w:r>
      </w:ins>
    </w:p>
    <w:p w14:paraId="4FB13215" w14:textId="01A1D478" w:rsidR="007A3746" w:rsidRPr="00290D40" w:rsidDel="007A3746" w:rsidRDefault="007A3746">
      <w:pPr>
        <w:rPr>
          <w:del w:id="154" w:author="Shatanand Patil" w:date="2022-05-30T03:47:00Z"/>
        </w:rPr>
        <w:pPrChange w:id="155" w:author="Shatanand Patil" w:date="2022-05-30T03:47:00Z">
          <w:pPr>
            <w:pStyle w:val="Heading2"/>
          </w:pPr>
        </w:pPrChange>
      </w:pPr>
    </w:p>
    <w:p w14:paraId="7470353A" w14:textId="7785915C" w:rsidR="00313464" w:rsidRPr="00313464" w:rsidRDefault="00313464">
      <w:pPr>
        <w:pStyle w:val="Heading1"/>
        <w:jc w:val="center"/>
        <w:rPr>
          <w:ins w:id="156" w:author="Shatanand Patil" w:date="2022-05-29T22:25:00Z"/>
          <w:b/>
          <w:bCs/>
          <w:sz w:val="48"/>
          <w:szCs w:val="44"/>
          <w:rPrChange w:id="157" w:author="Shatanand Patil" w:date="2022-05-29T22:25:00Z">
            <w:rPr>
              <w:ins w:id="158" w:author="Shatanand Patil" w:date="2022-05-29T22:25:00Z"/>
            </w:rPr>
          </w:rPrChange>
        </w:rPr>
        <w:pPrChange w:id="159" w:author="Shatanand Patil" w:date="2022-05-29T22:25:00Z">
          <w:pPr>
            <w:pStyle w:val="Heading2"/>
          </w:pPr>
        </w:pPrChange>
      </w:pPr>
      <w:ins w:id="160" w:author="Shatanand Patil" w:date="2022-05-29T22:25:00Z">
        <w:r>
          <w:rPr>
            <w:b/>
            <w:bCs/>
            <w:sz w:val="48"/>
            <w:szCs w:val="44"/>
          </w:rPr>
          <w:t>X</w:t>
        </w:r>
        <w:r w:rsidR="003629EE">
          <w:rPr>
            <w:b/>
            <w:bCs/>
            <w:sz w:val="48"/>
            <w:szCs w:val="44"/>
          </w:rPr>
          <w:t>III</w:t>
        </w:r>
        <w:r w:rsidRPr="00DE2FD2">
          <w:rPr>
            <w:b/>
            <w:bCs/>
            <w:sz w:val="48"/>
            <w:szCs w:val="44"/>
          </w:rPr>
          <w:t xml:space="preserve">] </w:t>
        </w:r>
        <w:r w:rsidR="003629EE">
          <w:rPr>
            <w:b/>
            <w:bCs/>
            <w:sz w:val="48"/>
            <w:szCs w:val="44"/>
          </w:rPr>
          <w:t>Maintaining Sets of Containers with Depl</w:t>
        </w:r>
      </w:ins>
      <w:ins w:id="161" w:author="Shatanand Patil" w:date="2022-05-29T22:26:00Z">
        <w:r w:rsidR="003629EE">
          <w:rPr>
            <w:b/>
            <w:bCs/>
            <w:sz w:val="48"/>
            <w:szCs w:val="44"/>
          </w:rPr>
          <w:t>oyments</w:t>
        </w:r>
      </w:ins>
    </w:p>
    <w:p w14:paraId="24C37333" w14:textId="1C22344A" w:rsidR="003952A2" w:rsidRDefault="003952A2" w:rsidP="003952A2">
      <w:pPr>
        <w:pStyle w:val="Heading2"/>
      </w:pPr>
      <w:r>
        <w:t xml:space="preserve">194. </w:t>
      </w:r>
    </w:p>
    <w:p w14:paraId="79273661" w14:textId="4B43F792" w:rsidR="003952A2" w:rsidRDefault="003952A2" w:rsidP="003952A2">
      <w:pPr>
        <w:pStyle w:val="Heading2"/>
      </w:pPr>
      <w:r>
        <w:t xml:space="preserve">195. </w:t>
      </w:r>
    </w:p>
    <w:p w14:paraId="705E12AF" w14:textId="2E425D5A" w:rsidR="003952A2" w:rsidRDefault="003952A2" w:rsidP="003952A2">
      <w:pPr>
        <w:pStyle w:val="Heading2"/>
      </w:pPr>
      <w:r>
        <w:t xml:space="preserve">196. </w:t>
      </w:r>
    </w:p>
    <w:p w14:paraId="63FFAFB2" w14:textId="0B46F57A" w:rsidR="003952A2" w:rsidRDefault="003952A2" w:rsidP="003952A2">
      <w:pPr>
        <w:pStyle w:val="Heading2"/>
      </w:pPr>
      <w:r>
        <w:t xml:space="preserve">197. </w:t>
      </w:r>
    </w:p>
    <w:p w14:paraId="63041DB2" w14:textId="1959B7DC" w:rsidR="003952A2" w:rsidRDefault="003952A2" w:rsidP="003952A2">
      <w:pPr>
        <w:pStyle w:val="Heading2"/>
      </w:pPr>
      <w:r>
        <w:t xml:space="preserve">198. </w:t>
      </w:r>
    </w:p>
    <w:p w14:paraId="2FF4344B" w14:textId="6F4A8118" w:rsidR="003952A2" w:rsidRDefault="003952A2" w:rsidP="003952A2">
      <w:pPr>
        <w:pStyle w:val="Heading2"/>
      </w:pPr>
      <w:r>
        <w:t xml:space="preserve">199. </w:t>
      </w:r>
    </w:p>
    <w:p w14:paraId="27847210" w14:textId="77777777" w:rsidR="00EF114B" w:rsidRDefault="00EF114B" w:rsidP="00EF114B">
      <w:pPr>
        <w:pStyle w:val="Heading2"/>
      </w:pPr>
      <w:r>
        <w:t xml:space="preserve">200. </w:t>
      </w:r>
    </w:p>
    <w:p w14:paraId="1F189F64" w14:textId="2877C391" w:rsidR="00EF114B" w:rsidRDefault="00EF114B" w:rsidP="00EF114B">
      <w:pPr>
        <w:pStyle w:val="Heading2"/>
      </w:pPr>
      <w:r>
        <w:t xml:space="preserve">201. </w:t>
      </w:r>
    </w:p>
    <w:p w14:paraId="0EA76F10" w14:textId="4642DD27" w:rsidR="00EF114B" w:rsidRDefault="00EF114B" w:rsidP="00EF114B">
      <w:pPr>
        <w:pStyle w:val="Heading2"/>
      </w:pPr>
      <w:r>
        <w:t xml:space="preserve">202. </w:t>
      </w:r>
    </w:p>
    <w:p w14:paraId="485C60F9" w14:textId="20797E15" w:rsidR="00EF114B" w:rsidRDefault="00EF114B" w:rsidP="00EF114B">
      <w:pPr>
        <w:pStyle w:val="Heading2"/>
      </w:pPr>
      <w:r>
        <w:t xml:space="preserve">203. </w:t>
      </w:r>
    </w:p>
    <w:p w14:paraId="1B011816" w14:textId="024F487D" w:rsidR="00EF114B" w:rsidRDefault="00EF114B" w:rsidP="00EF114B">
      <w:pPr>
        <w:pStyle w:val="Heading2"/>
      </w:pPr>
      <w:r>
        <w:t xml:space="preserve">204. </w:t>
      </w:r>
    </w:p>
    <w:p w14:paraId="1405BF7D" w14:textId="2D52F6CD" w:rsidR="00EF114B" w:rsidRDefault="00EF114B" w:rsidP="00EF114B">
      <w:pPr>
        <w:pStyle w:val="Heading2"/>
      </w:pPr>
      <w:r>
        <w:t xml:space="preserve">205. </w:t>
      </w:r>
    </w:p>
    <w:p w14:paraId="3B8FDA6E" w14:textId="4DC507FD" w:rsidR="00EF114B" w:rsidRDefault="00EF114B" w:rsidP="00EF114B">
      <w:pPr>
        <w:pStyle w:val="Heading2"/>
      </w:pPr>
      <w:r>
        <w:t xml:space="preserve">206. </w:t>
      </w:r>
    </w:p>
    <w:p w14:paraId="18BB7465" w14:textId="45E27C7B" w:rsidR="00EF114B" w:rsidRDefault="00EF114B" w:rsidP="00EF114B">
      <w:pPr>
        <w:pStyle w:val="Heading2"/>
      </w:pPr>
      <w:r>
        <w:t xml:space="preserve">207. </w:t>
      </w:r>
    </w:p>
    <w:p w14:paraId="6A6D16A3" w14:textId="3211CFEA" w:rsidR="00EF114B" w:rsidRDefault="00EF114B" w:rsidP="00EF114B">
      <w:pPr>
        <w:pStyle w:val="Heading2"/>
      </w:pPr>
      <w:r>
        <w:t xml:space="preserve">208. </w:t>
      </w:r>
    </w:p>
    <w:p w14:paraId="5E5C4007" w14:textId="77777777" w:rsidR="00EF114B" w:rsidRDefault="00EF114B" w:rsidP="00EF114B">
      <w:pPr>
        <w:pStyle w:val="Heading2"/>
      </w:pPr>
      <w:r>
        <w:t xml:space="preserve">209. </w:t>
      </w:r>
    </w:p>
    <w:p w14:paraId="098B44B0" w14:textId="77777777" w:rsidR="00EF114B" w:rsidRDefault="00EF114B" w:rsidP="00EF114B">
      <w:pPr>
        <w:pStyle w:val="Heading2"/>
      </w:pPr>
      <w:r>
        <w:t xml:space="preserve">210. </w:t>
      </w:r>
    </w:p>
    <w:p w14:paraId="3ED6CC82" w14:textId="1BE4A7F0" w:rsidR="00EF114B" w:rsidRDefault="00EF114B" w:rsidP="00EF114B">
      <w:pPr>
        <w:pStyle w:val="Heading2"/>
      </w:pPr>
      <w:r>
        <w:t xml:space="preserve">211. </w:t>
      </w:r>
    </w:p>
    <w:p w14:paraId="4517255B" w14:textId="2400E4AF" w:rsidR="00BF20FA" w:rsidRDefault="00BF20FA">
      <w:pPr>
        <w:rPr>
          <w:ins w:id="162" w:author="Shatanand Patil" w:date="2022-05-29T22:26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63" w:author="Shatanand Patil" w:date="2022-05-29T22:26:00Z">
        <w:r>
          <w:br w:type="page"/>
        </w:r>
      </w:ins>
    </w:p>
    <w:p w14:paraId="5151D222" w14:textId="587783A4" w:rsidR="00BF20FA" w:rsidRPr="00BF20FA" w:rsidRDefault="00BF20FA">
      <w:pPr>
        <w:pStyle w:val="Heading1"/>
        <w:jc w:val="center"/>
        <w:rPr>
          <w:ins w:id="164" w:author="Shatanand Patil" w:date="2022-05-29T22:26:00Z"/>
          <w:b/>
          <w:bCs/>
          <w:sz w:val="48"/>
          <w:szCs w:val="44"/>
          <w:rPrChange w:id="165" w:author="Shatanand Patil" w:date="2022-05-29T22:26:00Z">
            <w:rPr>
              <w:ins w:id="166" w:author="Shatanand Patil" w:date="2022-05-29T22:26:00Z"/>
            </w:rPr>
          </w:rPrChange>
        </w:rPr>
        <w:pPrChange w:id="167" w:author="Shatanand Patil" w:date="2022-05-29T22:26:00Z">
          <w:pPr>
            <w:pStyle w:val="Heading2"/>
          </w:pPr>
        </w:pPrChange>
      </w:pPr>
      <w:ins w:id="168" w:author="Shatanand Patil" w:date="2022-05-29T22:26:00Z">
        <w:r>
          <w:rPr>
            <w:b/>
            <w:bCs/>
            <w:sz w:val="48"/>
            <w:szCs w:val="44"/>
          </w:rPr>
          <w:lastRenderedPageBreak/>
          <w:t>XIV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A Multi-Container App with Kubernetes</w:t>
        </w:r>
      </w:ins>
    </w:p>
    <w:p w14:paraId="51707662" w14:textId="5DC40C42" w:rsidR="00EF114B" w:rsidRDefault="00EF114B" w:rsidP="00EF114B">
      <w:pPr>
        <w:pStyle w:val="Heading2"/>
      </w:pPr>
      <w:r>
        <w:t xml:space="preserve">212. </w:t>
      </w:r>
    </w:p>
    <w:p w14:paraId="627A81AA" w14:textId="7C445514" w:rsidR="00EF114B" w:rsidRDefault="00EF114B" w:rsidP="00EF114B">
      <w:pPr>
        <w:pStyle w:val="Heading2"/>
      </w:pPr>
      <w:r>
        <w:t xml:space="preserve">213. </w:t>
      </w:r>
    </w:p>
    <w:p w14:paraId="10CD3E76" w14:textId="3EB772C6" w:rsidR="00EF114B" w:rsidRDefault="00EF114B" w:rsidP="00EF114B">
      <w:pPr>
        <w:pStyle w:val="Heading2"/>
      </w:pPr>
      <w:r>
        <w:t xml:space="preserve">214. </w:t>
      </w:r>
    </w:p>
    <w:p w14:paraId="2CE1F754" w14:textId="02B89F53" w:rsidR="00EF114B" w:rsidRDefault="00EF114B" w:rsidP="00EF114B">
      <w:pPr>
        <w:pStyle w:val="Heading2"/>
      </w:pPr>
      <w:r>
        <w:t xml:space="preserve">215. </w:t>
      </w:r>
    </w:p>
    <w:p w14:paraId="73DA2FC6" w14:textId="3CEDC166" w:rsidR="00EF114B" w:rsidRDefault="00EF114B" w:rsidP="00EF114B">
      <w:pPr>
        <w:pStyle w:val="Heading2"/>
      </w:pPr>
      <w:r>
        <w:t xml:space="preserve">216. </w:t>
      </w:r>
    </w:p>
    <w:p w14:paraId="1467AC1A" w14:textId="7FBC78ED" w:rsidR="00EF114B" w:rsidRDefault="00EF114B" w:rsidP="00EF114B">
      <w:pPr>
        <w:pStyle w:val="Heading2"/>
      </w:pPr>
      <w:r>
        <w:t xml:space="preserve">217. </w:t>
      </w:r>
    </w:p>
    <w:p w14:paraId="68422DF2" w14:textId="284CB76D" w:rsidR="00EF114B" w:rsidRDefault="00EF114B" w:rsidP="00EF114B">
      <w:pPr>
        <w:pStyle w:val="Heading2"/>
      </w:pPr>
      <w:r>
        <w:t xml:space="preserve">218. </w:t>
      </w:r>
    </w:p>
    <w:p w14:paraId="4DE98836" w14:textId="17F1B46B" w:rsidR="00EF114B" w:rsidRDefault="00EF114B" w:rsidP="00EF114B">
      <w:pPr>
        <w:pStyle w:val="Heading2"/>
      </w:pPr>
      <w:r>
        <w:t xml:space="preserve">219. </w:t>
      </w:r>
    </w:p>
    <w:p w14:paraId="7B181073" w14:textId="77777777" w:rsidR="00EF114B" w:rsidRDefault="00EF114B" w:rsidP="00EF114B">
      <w:pPr>
        <w:pStyle w:val="Heading2"/>
      </w:pPr>
      <w:r>
        <w:t xml:space="preserve">220. </w:t>
      </w:r>
    </w:p>
    <w:p w14:paraId="653C14E5" w14:textId="2537BE66" w:rsidR="00EF114B" w:rsidRDefault="00EF114B" w:rsidP="00EF114B">
      <w:pPr>
        <w:pStyle w:val="Heading2"/>
      </w:pPr>
      <w:r>
        <w:t xml:space="preserve">221. </w:t>
      </w:r>
    </w:p>
    <w:p w14:paraId="4CFA7E9D" w14:textId="423BB959" w:rsidR="00EF114B" w:rsidRDefault="00EF114B" w:rsidP="00EF114B">
      <w:pPr>
        <w:pStyle w:val="Heading2"/>
      </w:pPr>
      <w:r>
        <w:t xml:space="preserve">222. </w:t>
      </w:r>
    </w:p>
    <w:p w14:paraId="40D83CAE" w14:textId="764CD95C" w:rsidR="00EF114B" w:rsidRDefault="00EF114B" w:rsidP="00EF114B">
      <w:pPr>
        <w:pStyle w:val="Heading2"/>
      </w:pPr>
      <w:r>
        <w:t xml:space="preserve">223. </w:t>
      </w:r>
    </w:p>
    <w:p w14:paraId="429CAB6A" w14:textId="72C2B78F" w:rsidR="00EF114B" w:rsidRDefault="00EF114B" w:rsidP="00EF114B">
      <w:pPr>
        <w:pStyle w:val="Heading2"/>
      </w:pPr>
      <w:r>
        <w:t xml:space="preserve">224. </w:t>
      </w:r>
    </w:p>
    <w:p w14:paraId="0F68D0EF" w14:textId="774FD5A3" w:rsidR="00EF114B" w:rsidRDefault="00EF114B" w:rsidP="00EF114B">
      <w:pPr>
        <w:pStyle w:val="Heading2"/>
      </w:pPr>
      <w:r>
        <w:t xml:space="preserve">225. </w:t>
      </w:r>
    </w:p>
    <w:p w14:paraId="432428FB" w14:textId="0D6B60DD" w:rsidR="00EF114B" w:rsidRDefault="00EF114B" w:rsidP="00EF114B">
      <w:pPr>
        <w:pStyle w:val="Heading2"/>
      </w:pPr>
      <w:r>
        <w:t xml:space="preserve">226. </w:t>
      </w:r>
    </w:p>
    <w:p w14:paraId="5D44FBF3" w14:textId="35BE8620" w:rsidR="00EF114B" w:rsidRDefault="00EF114B" w:rsidP="00EF114B">
      <w:pPr>
        <w:pStyle w:val="Heading2"/>
      </w:pPr>
      <w:r>
        <w:t xml:space="preserve">227. </w:t>
      </w:r>
    </w:p>
    <w:p w14:paraId="3A828028" w14:textId="6548855D" w:rsidR="00EF114B" w:rsidRDefault="00EF114B" w:rsidP="00EF114B">
      <w:pPr>
        <w:pStyle w:val="Heading2"/>
      </w:pPr>
      <w:r>
        <w:t xml:space="preserve">228. </w:t>
      </w:r>
    </w:p>
    <w:p w14:paraId="3B7B4111" w14:textId="64EFDDFF" w:rsidR="00EF114B" w:rsidRDefault="00EF114B" w:rsidP="00EF114B">
      <w:pPr>
        <w:pStyle w:val="Heading2"/>
      </w:pPr>
      <w:r>
        <w:t xml:space="preserve">229. </w:t>
      </w:r>
    </w:p>
    <w:p w14:paraId="1B8E5722" w14:textId="77777777" w:rsidR="00EF114B" w:rsidRDefault="00EF114B" w:rsidP="00EF114B">
      <w:pPr>
        <w:pStyle w:val="Heading2"/>
      </w:pPr>
      <w:r>
        <w:t xml:space="preserve">230. </w:t>
      </w:r>
    </w:p>
    <w:p w14:paraId="3EB1809A" w14:textId="77777777" w:rsidR="00EF114B" w:rsidRDefault="00EF114B" w:rsidP="00EF114B">
      <w:pPr>
        <w:pStyle w:val="Heading2"/>
      </w:pPr>
      <w:r>
        <w:t xml:space="preserve">231. </w:t>
      </w:r>
    </w:p>
    <w:p w14:paraId="3A9F7833" w14:textId="77777777" w:rsidR="00EF114B" w:rsidRDefault="00EF114B" w:rsidP="00EF114B">
      <w:pPr>
        <w:pStyle w:val="Heading2"/>
      </w:pPr>
      <w:r>
        <w:t xml:space="preserve">232. </w:t>
      </w:r>
    </w:p>
    <w:p w14:paraId="12D317B8" w14:textId="77777777" w:rsidR="00EF114B" w:rsidRDefault="00EF114B" w:rsidP="00EF114B">
      <w:pPr>
        <w:pStyle w:val="Heading2"/>
      </w:pPr>
      <w:r>
        <w:t xml:space="preserve">233. </w:t>
      </w:r>
    </w:p>
    <w:p w14:paraId="4741A37E" w14:textId="77777777" w:rsidR="00EF114B" w:rsidRDefault="00EF114B" w:rsidP="00EF114B">
      <w:pPr>
        <w:pStyle w:val="Heading2"/>
      </w:pPr>
      <w:r>
        <w:t xml:space="preserve">234. </w:t>
      </w:r>
    </w:p>
    <w:p w14:paraId="3C29F4B6" w14:textId="77777777" w:rsidR="00EF114B" w:rsidRDefault="00EF114B" w:rsidP="00EF114B">
      <w:pPr>
        <w:pStyle w:val="Heading2"/>
      </w:pPr>
      <w:r>
        <w:t xml:space="preserve">235. </w:t>
      </w:r>
    </w:p>
    <w:p w14:paraId="309DBF16" w14:textId="77777777" w:rsidR="00EF114B" w:rsidRDefault="00EF114B" w:rsidP="00EF114B">
      <w:pPr>
        <w:pStyle w:val="Heading2"/>
      </w:pPr>
      <w:r>
        <w:t xml:space="preserve">236. </w:t>
      </w:r>
    </w:p>
    <w:p w14:paraId="2EB88815" w14:textId="77777777" w:rsidR="00EF114B" w:rsidRDefault="00EF114B" w:rsidP="00EF114B">
      <w:pPr>
        <w:pStyle w:val="Heading2"/>
      </w:pPr>
      <w:r>
        <w:t xml:space="preserve">237. </w:t>
      </w:r>
    </w:p>
    <w:p w14:paraId="78496657" w14:textId="77777777" w:rsidR="00EF114B" w:rsidRDefault="00EF114B" w:rsidP="00EF114B">
      <w:pPr>
        <w:pStyle w:val="Heading2"/>
      </w:pPr>
      <w:r>
        <w:t xml:space="preserve">238. </w:t>
      </w:r>
    </w:p>
    <w:p w14:paraId="32E81A35" w14:textId="77777777" w:rsidR="00EF114B" w:rsidRDefault="00EF114B" w:rsidP="00EF114B">
      <w:pPr>
        <w:pStyle w:val="Heading2"/>
      </w:pPr>
      <w:r>
        <w:t xml:space="preserve">239. </w:t>
      </w:r>
    </w:p>
    <w:p w14:paraId="0D422DD0" w14:textId="77777777" w:rsidR="00EF114B" w:rsidRDefault="00EF114B" w:rsidP="00EF114B">
      <w:pPr>
        <w:pStyle w:val="Heading2"/>
      </w:pPr>
      <w:r>
        <w:t xml:space="preserve">240. </w:t>
      </w:r>
    </w:p>
    <w:p w14:paraId="52BCDB05" w14:textId="790120D3" w:rsidR="00EF114B" w:rsidRDefault="00EF114B" w:rsidP="00EF114B">
      <w:pPr>
        <w:pStyle w:val="Heading2"/>
        <w:rPr>
          <w:ins w:id="169" w:author="Shatanand Patil" w:date="2022-05-29T22:27:00Z"/>
        </w:rPr>
      </w:pPr>
      <w:r>
        <w:t xml:space="preserve">241. </w:t>
      </w:r>
    </w:p>
    <w:p w14:paraId="3B553AA9" w14:textId="77777777" w:rsidR="008759BD" w:rsidRPr="00290D40" w:rsidRDefault="008759BD">
      <w:pPr>
        <w:pPrChange w:id="170" w:author="Shatanand Patil" w:date="2022-05-29T22:27:00Z">
          <w:pPr>
            <w:pStyle w:val="Heading2"/>
          </w:pPr>
        </w:pPrChange>
      </w:pPr>
    </w:p>
    <w:p w14:paraId="60086C69" w14:textId="5FD86259" w:rsidR="008759BD" w:rsidRPr="001618B0" w:rsidRDefault="008759BD" w:rsidP="008759BD">
      <w:pPr>
        <w:pStyle w:val="Heading1"/>
        <w:jc w:val="center"/>
        <w:rPr>
          <w:ins w:id="171" w:author="Shatanand Patil" w:date="2022-05-29T22:27:00Z"/>
          <w:b/>
          <w:bCs/>
          <w:sz w:val="48"/>
          <w:szCs w:val="44"/>
        </w:rPr>
      </w:pPr>
      <w:ins w:id="172" w:author="Shatanand Patil" w:date="2022-05-29T22:27:00Z">
        <w:r>
          <w:rPr>
            <w:b/>
            <w:bCs/>
            <w:sz w:val="48"/>
            <w:szCs w:val="44"/>
          </w:rPr>
          <w:lastRenderedPageBreak/>
          <w:t>XV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Handling Traffic with Ingress Controllers</w:t>
        </w:r>
      </w:ins>
    </w:p>
    <w:p w14:paraId="682B4BD1" w14:textId="77777777" w:rsidR="008759BD" w:rsidRDefault="008759BD" w:rsidP="00EF114B">
      <w:pPr>
        <w:pStyle w:val="Heading2"/>
        <w:rPr>
          <w:ins w:id="173" w:author="Shatanand Patil" w:date="2022-05-29T22:27:00Z"/>
        </w:rPr>
      </w:pPr>
    </w:p>
    <w:p w14:paraId="322B43B5" w14:textId="4FB8308C" w:rsidR="00EF114B" w:rsidRDefault="00EF114B" w:rsidP="00EF114B">
      <w:pPr>
        <w:pStyle w:val="Heading2"/>
      </w:pPr>
      <w:r>
        <w:t xml:space="preserve">242. </w:t>
      </w:r>
    </w:p>
    <w:p w14:paraId="40D13804" w14:textId="2ABF215B" w:rsidR="00EF114B" w:rsidRDefault="00EF114B" w:rsidP="00EF114B">
      <w:pPr>
        <w:pStyle w:val="Heading2"/>
      </w:pPr>
      <w:r>
        <w:t xml:space="preserve">243. </w:t>
      </w:r>
    </w:p>
    <w:p w14:paraId="355ED34F" w14:textId="09FE7F61" w:rsidR="00EF114B" w:rsidRDefault="00EF114B" w:rsidP="00EF114B">
      <w:pPr>
        <w:pStyle w:val="Heading2"/>
      </w:pPr>
      <w:r>
        <w:t xml:space="preserve">244. </w:t>
      </w:r>
    </w:p>
    <w:p w14:paraId="11DD6015" w14:textId="7EDE3650" w:rsidR="00EF114B" w:rsidRDefault="00EF114B" w:rsidP="00EF114B">
      <w:pPr>
        <w:pStyle w:val="Heading2"/>
      </w:pPr>
      <w:r>
        <w:t xml:space="preserve">245. </w:t>
      </w:r>
    </w:p>
    <w:p w14:paraId="74BBCC0F" w14:textId="1E33145D" w:rsidR="00EF114B" w:rsidRDefault="00EF114B" w:rsidP="00EF114B">
      <w:pPr>
        <w:pStyle w:val="Heading2"/>
      </w:pPr>
      <w:r>
        <w:t xml:space="preserve">246. </w:t>
      </w:r>
    </w:p>
    <w:p w14:paraId="639051C2" w14:textId="41E2CF58" w:rsidR="00EF114B" w:rsidRDefault="00EF114B" w:rsidP="00EF114B">
      <w:pPr>
        <w:pStyle w:val="Heading2"/>
      </w:pPr>
      <w:r>
        <w:t xml:space="preserve">247. </w:t>
      </w:r>
    </w:p>
    <w:p w14:paraId="329D787D" w14:textId="71C46D03" w:rsidR="00EF114B" w:rsidRDefault="00EF114B" w:rsidP="00EF114B">
      <w:pPr>
        <w:pStyle w:val="Heading2"/>
      </w:pPr>
      <w:r>
        <w:t xml:space="preserve">248. </w:t>
      </w:r>
    </w:p>
    <w:p w14:paraId="5E24144C" w14:textId="17CB1610" w:rsidR="00EF114B" w:rsidRDefault="00EF114B" w:rsidP="00EF114B">
      <w:pPr>
        <w:pStyle w:val="Heading2"/>
      </w:pPr>
      <w:r>
        <w:t xml:space="preserve">249. </w:t>
      </w:r>
    </w:p>
    <w:p w14:paraId="292B8CFD" w14:textId="37C2439D" w:rsidR="00EF114B" w:rsidRDefault="00EF114B" w:rsidP="00EF114B">
      <w:pPr>
        <w:pStyle w:val="Heading2"/>
      </w:pPr>
      <w:r>
        <w:t xml:space="preserve">250. </w:t>
      </w:r>
    </w:p>
    <w:p w14:paraId="2D275890" w14:textId="5A9CBBEA" w:rsidR="009224BA" w:rsidRDefault="009224BA" w:rsidP="009224BA">
      <w:pPr>
        <w:pStyle w:val="Heading2"/>
      </w:pPr>
      <w:r>
        <w:t xml:space="preserve">251. </w:t>
      </w:r>
    </w:p>
    <w:p w14:paraId="597D4EC6" w14:textId="7BE7638A" w:rsidR="009224BA" w:rsidRDefault="009224BA" w:rsidP="009224BA">
      <w:pPr>
        <w:pStyle w:val="Heading2"/>
      </w:pPr>
      <w:r>
        <w:t xml:space="preserve">252. </w:t>
      </w:r>
    </w:p>
    <w:p w14:paraId="3743E031" w14:textId="6EBFD3A4" w:rsidR="009224BA" w:rsidRDefault="009224BA" w:rsidP="009224BA">
      <w:pPr>
        <w:pStyle w:val="Heading2"/>
      </w:pPr>
      <w:r>
        <w:t xml:space="preserve">253. </w:t>
      </w:r>
    </w:p>
    <w:p w14:paraId="41FC7E9C" w14:textId="09EA74B8" w:rsidR="009224BA" w:rsidRDefault="009224BA" w:rsidP="009224BA">
      <w:pPr>
        <w:pStyle w:val="Heading2"/>
      </w:pPr>
      <w:r>
        <w:t xml:space="preserve">254. </w:t>
      </w:r>
    </w:p>
    <w:p w14:paraId="0E91F31A" w14:textId="61F12546" w:rsidR="009224BA" w:rsidRDefault="009224BA" w:rsidP="009224BA">
      <w:pPr>
        <w:pStyle w:val="Heading2"/>
      </w:pPr>
      <w:r>
        <w:t xml:space="preserve">255. </w:t>
      </w:r>
    </w:p>
    <w:p w14:paraId="5F01CAD3" w14:textId="62CEDEFC" w:rsidR="000636C7" w:rsidRDefault="000636C7">
      <w:pPr>
        <w:rPr>
          <w:ins w:id="174" w:author="Shatanand Patil" w:date="2022-05-29T22:27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75" w:author="Shatanand Patil" w:date="2022-05-29T22:27:00Z">
        <w:r>
          <w:br w:type="page"/>
        </w:r>
      </w:ins>
    </w:p>
    <w:p w14:paraId="354D5DB0" w14:textId="2EE9AECB" w:rsidR="000636C7" w:rsidRPr="000636C7" w:rsidRDefault="000636C7">
      <w:pPr>
        <w:pStyle w:val="Heading1"/>
        <w:jc w:val="center"/>
        <w:rPr>
          <w:ins w:id="176" w:author="Shatanand Patil" w:date="2022-05-29T22:27:00Z"/>
          <w:b/>
          <w:bCs/>
          <w:sz w:val="48"/>
          <w:szCs w:val="44"/>
          <w:rPrChange w:id="177" w:author="Shatanand Patil" w:date="2022-05-29T22:27:00Z">
            <w:rPr>
              <w:ins w:id="178" w:author="Shatanand Patil" w:date="2022-05-29T22:27:00Z"/>
            </w:rPr>
          </w:rPrChange>
        </w:rPr>
        <w:pPrChange w:id="179" w:author="Shatanand Patil" w:date="2022-05-29T22:27:00Z">
          <w:pPr>
            <w:pStyle w:val="Heading2"/>
          </w:pPr>
        </w:pPrChange>
      </w:pPr>
      <w:ins w:id="180" w:author="Shatanand Patil" w:date="2022-05-29T22:27:00Z">
        <w:r>
          <w:rPr>
            <w:b/>
            <w:bCs/>
            <w:sz w:val="48"/>
            <w:szCs w:val="44"/>
          </w:rPr>
          <w:lastRenderedPageBreak/>
          <w:t>XV</w:t>
        </w:r>
      </w:ins>
      <w:ins w:id="181" w:author="Shatanand Patil" w:date="2022-05-29T22:28:00Z">
        <w:r>
          <w:rPr>
            <w:b/>
            <w:bCs/>
            <w:sz w:val="48"/>
            <w:szCs w:val="44"/>
          </w:rPr>
          <w:t>I</w:t>
        </w:r>
      </w:ins>
      <w:ins w:id="182" w:author="Shatanand Patil" w:date="2022-05-29T22:27:00Z"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Kubernetes</w:t>
        </w:r>
      </w:ins>
      <w:ins w:id="183" w:author="Shatanand Patil" w:date="2022-05-29T22:28:00Z">
        <w:r w:rsidR="005B7D8C">
          <w:rPr>
            <w:b/>
            <w:bCs/>
            <w:sz w:val="48"/>
            <w:szCs w:val="44"/>
          </w:rPr>
          <w:t xml:space="preserve"> Production Deployment</w:t>
        </w:r>
      </w:ins>
    </w:p>
    <w:p w14:paraId="1027EA6A" w14:textId="35A03AF0" w:rsidR="009224BA" w:rsidRDefault="009224BA" w:rsidP="009224BA">
      <w:pPr>
        <w:pStyle w:val="Heading2"/>
      </w:pPr>
      <w:r>
        <w:t xml:space="preserve">256. </w:t>
      </w:r>
    </w:p>
    <w:p w14:paraId="6658A04C" w14:textId="0E5436AD" w:rsidR="009224BA" w:rsidRDefault="009224BA" w:rsidP="009224BA">
      <w:pPr>
        <w:pStyle w:val="Heading2"/>
      </w:pPr>
      <w:r>
        <w:t xml:space="preserve">257. </w:t>
      </w:r>
    </w:p>
    <w:p w14:paraId="710A81DC" w14:textId="6B78D554" w:rsidR="009224BA" w:rsidRDefault="009224BA" w:rsidP="009224BA">
      <w:pPr>
        <w:pStyle w:val="Heading2"/>
      </w:pPr>
      <w:r>
        <w:t xml:space="preserve">258. </w:t>
      </w:r>
    </w:p>
    <w:p w14:paraId="3B24D799" w14:textId="3FB31838" w:rsidR="009224BA" w:rsidRDefault="009224BA" w:rsidP="009224BA">
      <w:pPr>
        <w:pStyle w:val="Heading2"/>
      </w:pPr>
      <w:r>
        <w:t xml:space="preserve">259. </w:t>
      </w:r>
    </w:p>
    <w:p w14:paraId="47D7BBCB" w14:textId="77777777" w:rsidR="009224BA" w:rsidRDefault="009224BA" w:rsidP="009224BA">
      <w:pPr>
        <w:pStyle w:val="Heading2"/>
      </w:pPr>
      <w:r>
        <w:t xml:space="preserve">260. </w:t>
      </w:r>
    </w:p>
    <w:p w14:paraId="40400BC0" w14:textId="77777777" w:rsidR="009224BA" w:rsidRDefault="009224BA" w:rsidP="009224BA">
      <w:pPr>
        <w:pStyle w:val="Heading2"/>
      </w:pPr>
      <w:r>
        <w:t xml:space="preserve">261. </w:t>
      </w:r>
    </w:p>
    <w:p w14:paraId="740FA8ED" w14:textId="77777777" w:rsidR="009224BA" w:rsidRDefault="009224BA" w:rsidP="009224BA">
      <w:pPr>
        <w:pStyle w:val="Heading2"/>
      </w:pPr>
      <w:r>
        <w:t xml:space="preserve">262. </w:t>
      </w:r>
    </w:p>
    <w:p w14:paraId="17D086AF" w14:textId="77777777" w:rsidR="009224BA" w:rsidRDefault="009224BA" w:rsidP="009224BA">
      <w:pPr>
        <w:pStyle w:val="Heading2"/>
      </w:pPr>
      <w:r>
        <w:t xml:space="preserve">263. </w:t>
      </w:r>
    </w:p>
    <w:p w14:paraId="35CBA158" w14:textId="77777777" w:rsidR="009224BA" w:rsidRDefault="009224BA" w:rsidP="009224BA">
      <w:pPr>
        <w:pStyle w:val="Heading2"/>
      </w:pPr>
      <w:r>
        <w:t xml:space="preserve">264. </w:t>
      </w:r>
    </w:p>
    <w:p w14:paraId="5FF98888" w14:textId="77777777" w:rsidR="009224BA" w:rsidRDefault="009224BA" w:rsidP="009224BA">
      <w:pPr>
        <w:pStyle w:val="Heading2"/>
      </w:pPr>
      <w:r>
        <w:t xml:space="preserve">265. </w:t>
      </w:r>
    </w:p>
    <w:p w14:paraId="02F7A1E7" w14:textId="77777777" w:rsidR="009224BA" w:rsidRDefault="009224BA" w:rsidP="009224BA">
      <w:pPr>
        <w:pStyle w:val="Heading2"/>
      </w:pPr>
      <w:r>
        <w:t xml:space="preserve">266. </w:t>
      </w:r>
    </w:p>
    <w:p w14:paraId="710ABBE2" w14:textId="77777777" w:rsidR="009224BA" w:rsidRDefault="009224BA" w:rsidP="009224BA">
      <w:pPr>
        <w:pStyle w:val="Heading2"/>
      </w:pPr>
      <w:r>
        <w:t xml:space="preserve">267. </w:t>
      </w:r>
    </w:p>
    <w:p w14:paraId="43D6CA4F" w14:textId="77777777" w:rsidR="009224BA" w:rsidRDefault="009224BA" w:rsidP="009224BA">
      <w:pPr>
        <w:pStyle w:val="Heading2"/>
      </w:pPr>
      <w:r>
        <w:t xml:space="preserve">268. </w:t>
      </w:r>
    </w:p>
    <w:p w14:paraId="221C1730" w14:textId="77777777" w:rsidR="009224BA" w:rsidRDefault="009224BA" w:rsidP="009224BA">
      <w:pPr>
        <w:pStyle w:val="Heading2"/>
      </w:pPr>
      <w:r>
        <w:t xml:space="preserve">269. </w:t>
      </w:r>
    </w:p>
    <w:p w14:paraId="2AB241CA" w14:textId="77777777" w:rsidR="009224BA" w:rsidRDefault="009224BA" w:rsidP="009224BA">
      <w:pPr>
        <w:pStyle w:val="Heading2"/>
      </w:pPr>
      <w:r>
        <w:t xml:space="preserve">270. </w:t>
      </w:r>
    </w:p>
    <w:p w14:paraId="1392A273" w14:textId="34C9371D" w:rsidR="009224BA" w:rsidRDefault="009224BA" w:rsidP="009224BA">
      <w:pPr>
        <w:pStyle w:val="Heading2"/>
      </w:pPr>
      <w:r>
        <w:t xml:space="preserve">271. </w:t>
      </w:r>
    </w:p>
    <w:p w14:paraId="7B6ED4DD" w14:textId="03A30CFA" w:rsidR="009224BA" w:rsidRDefault="009224BA" w:rsidP="009224BA">
      <w:pPr>
        <w:pStyle w:val="Heading2"/>
      </w:pPr>
      <w:r>
        <w:t xml:space="preserve">272. </w:t>
      </w:r>
    </w:p>
    <w:p w14:paraId="65E9203D" w14:textId="28CAF49E" w:rsidR="009224BA" w:rsidRDefault="009224BA" w:rsidP="009224BA">
      <w:pPr>
        <w:pStyle w:val="Heading2"/>
      </w:pPr>
      <w:r>
        <w:t xml:space="preserve">273. </w:t>
      </w:r>
    </w:p>
    <w:p w14:paraId="3B86AB0A" w14:textId="5AA28B68" w:rsidR="009224BA" w:rsidRDefault="009224BA" w:rsidP="009224BA">
      <w:pPr>
        <w:pStyle w:val="Heading2"/>
      </w:pPr>
      <w:r>
        <w:t xml:space="preserve">274. </w:t>
      </w:r>
    </w:p>
    <w:p w14:paraId="385C612C" w14:textId="48F761F7" w:rsidR="009224BA" w:rsidRDefault="009224BA" w:rsidP="009224BA">
      <w:pPr>
        <w:pStyle w:val="Heading2"/>
      </w:pPr>
      <w:r>
        <w:t xml:space="preserve">275. </w:t>
      </w:r>
    </w:p>
    <w:p w14:paraId="4B0893D9" w14:textId="31A66507" w:rsidR="009224BA" w:rsidRDefault="009224BA" w:rsidP="009224BA">
      <w:pPr>
        <w:pStyle w:val="Heading2"/>
      </w:pPr>
      <w:r>
        <w:t xml:space="preserve">276. </w:t>
      </w:r>
    </w:p>
    <w:p w14:paraId="231CD4E2" w14:textId="2C9C9222" w:rsidR="009224BA" w:rsidRDefault="009224BA" w:rsidP="009224BA">
      <w:pPr>
        <w:pStyle w:val="Heading2"/>
      </w:pPr>
      <w:r>
        <w:t xml:space="preserve">277. </w:t>
      </w:r>
    </w:p>
    <w:p w14:paraId="241FAEE8" w14:textId="224FCE40" w:rsidR="009224BA" w:rsidRDefault="009224BA" w:rsidP="009224BA">
      <w:pPr>
        <w:pStyle w:val="Heading2"/>
      </w:pPr>
      <w:r>
        <w:t xml:space="preserve">278. </w:t>
      </w:r>
    </w:p>
    <w:p w14:paraId="6E85B4B9" w14:textId="4FD3E78B" w:rsidR="009224BA" w:rsidRDefault="009224BA" w:rsidP="009224BA">
      <w:pPr>
        <w:pStyle w:val="Heading2"/>
      </w:pPr>
      <w:r>
        <w:t xml:space="preserve">279. </w:t>
      </w:r>
    </w:p>
    <w:p w14:paraId="1A731120" w14:textId="6DB0AE70" w:rsidR="009224BA" w:rsidRDefault="009224BA" w:rsidP="009224BA">
      <w:pPr>
        <w:pStyle w:val="Heading2"/>
      </w:pPr>
      <w:r>
        <w:t xml:space="preserve">280. </w:t>
      </w:r>
    </w:p>
    <w:p w14:paraId="4B64AC1A" w14:textId="416C7355" w:rsidR="009224BA" w:rsidRDefault="009224BA" w:rsidP="009224BA">
      <w:pPr>
        <w:pStyle w:val="Heading2"/>
      </w:pPr>
      <w:r>
        <w:t xml:space="preserve">281. </w:t>
      </w:r>
    </w:p>
    <w:p w14:paraId="702B331D" w14:textId="7CF8BFAD" w:rsidR="009224BA" w:rsidRDefault="009224BA" w:rsidP="009224BA">
      <w:pPr>
        <w:pStyle w:val="Heading2"/>
      </w:pPr>
      <w:r>
        <w:t xml:space="preserve">282. </w:t>
      </w:r>
    </w:p>
    <w:p w14:paraId="4454DF4A" w14:textId="01CC35D7" w:rsidR="009224BA" w:rsidRDefault="009224BA" w:rsidP="009224BA">
      <w:pPr>
        <w:pStyle w:val="Heading2"/>
      </w:pPr>
      <w:r>
        <w:t xml:space="preserve">283. </w:t>
      </w:r>
    </w:p>
    <w:p w14:paraId="0706E830" w14:textId="5C26694D" w:rsidR="009224BA" w:rsidRDefault="009224BA" w:rsidP="009224BA">
      <w:pPr>
        <w:pStyle w:val="Heading2"/>
      </w:pPr>
      <w:r>
        <w:t xml:space="preserve">284. </w:t>
      </w:r>
    </w:p>
    <w:p w14:paraId="2F0625CC" w14:textId="231BCF0D" w:rsidR="009224BA" w:rsidRDefault="009224BA" w:rsidP="009224BA">
      <w:pPr>
        <w:pStyle w:val="Heading2"/>
      </w:pPr>
      <w:r>
        <w:t xml:space="preserve">285. </w:t>
      </w:r>
    </w:p>
    <w:p w14:paraId="19E4CAF8" w14:textId="2593ACA0" w:rsidR="009224BA" w:rsidRDefault="009224BA" w:rsidP="009224BA">
      <w:pPr>
        <w:pStyle w:val="Heading2"/>
      </w:pPr>
      <w:r>
        <w:t xml:space="preserve">286. </w:t>
      </w:r>
    </w:p>
    <w:p w14:paraId="794B46FC" w14:textId="450FBF3D" w:rsidR="009224BA" w:rsidRDefault="009224BA" w:rsidP="009224BA">
      <w:pPr>
        <w:pStyle w:val="Heading2"/>
      </w:pPr>
      <w:r>
        <w:t xml:space="preserve">287. </w:t>
      </w:r>
    </w:p>
    <w:p w14:paraId="57EF28E8" w14:textId="0D71ED74" w:rsidR="009224BA" w:rsidRDefault="009224BA" w:rsidP="009224BA">
      <w:pPr>
        <w:pStyle w:val="Heading2"/>
      </w:pPr>
      <w:r>
        <w:t xml:space="preserve">288. </w:t>
      </w:r>
    </w:p>
    <w:p w14:paraId="0D0133C3" w14:textId="6CCC9057" w:rsidR="009224BA" w:rsidRDefault="009224BA" w:rsidP="009224BA">
      <w:pPr>
        <w:pStyle w:val="Heading2"/>
      </w:pPr>
      <w:r>
        <w:t xml:space="preserve">289. </w:t>
      </w:r>
    </w:p>
    <w:p w14:paraId="022B6D66" w14:textId="30E78E59" w:rsidR="009224BA" w:rsidRDefault="009224BA" w:rsidP="009224BA">
      <w:pPr>
        <w:pStyle w:val="Heading2"/>
      </w:pPr>
      <w:r>
        <w:lastRenderedPageBreak/>
        <w:t xml:space="preserve">290. </w:t>
      </w:r>
    </w:p>
    <w:p w14:paraId="3E4CBC6E" w14:textId="10FA3078" w:rsidR="009224BA" w:rsidRDefault="009224BA" w:rsidP="009224BA">
      <w:pPr>
        <w:pStyle w:val="Heading2"/>
      </w:pPr>
      <w:r>
        <w:t xml:space="preserve">291. </w:t>
      </w:r>
    </w:p>
    <w:p w14:paraId="20E5A879" w14:textId="5D879025" w:rsidR="009224BA" w:rsidRDefault="009224BA" w:rsidP="009224BA">
      <w:pPr>
        <w:pStyle w:val="Heading2"/>
      </w:pPr>
      <w:r>
        <w:t xml:space="preserve">292. </w:t>
      </w:r>
    </w:p>
    <w:p w14:paraId="257CDBA3" w14:textId="23B797F9" w:rsidR="009224BA" w:rsidRDefault="009224BA" w:rsidP="009224BA">
      <w:pPr>
        <w:pStyle w:val="Heading2"/>
      </w:pPr>
      <w:r>
        <w:t xml:space="preserve">293. </w:t>
      </w:r>
    </w:p>
    <w:p w14:paraId="4202C01A" w14:textId="29934FCC" w:rsidR="009224BA" w:rsidRDefault="009224BA" w:rsidP="009224BA">
      <w:pPr>
        <w:pStyle w:val="Heading2"/>
      </w:pPr>
      <w:r>
        <w:t xml:space="preserve">294. </w:t>
      </w:r>
    </w:p>
    <w:p w14:paraId="7E906EA6" w14:textId="3FCA24FF" w:rsidR="009224BA" w:rsidRDefault="009224BA" w:rsidP="009224BA">
      <w:pPr>
        <w:pStyle w:val="Heading2"/>
      </w:pPr>
      <w:r>
        <w:t xml:space="preserve">295. </w:t>
      </w:r>
    </w:p>
    <w:p w14:paraId="05F1C1E8" w14:textId="3FE8C766" w:rsidR="009224BA" w:rsidRDefault="009224BA" w:rsidP="009224BA">
      <w:pPr>
        <w:pStyle w:val="Heading2"/>
      </w:pPr>
      <w:r>
        <w:t xml:space="preserve">296. </w:t>
      </w:r>
    </w:p>
    <w:p w14:paraId="26A88E77" w14:textId="20513C54" w:rsidR="009224BA" w:rsidRDefault="009224BA" w:rsidP="009224BA">
      <w:pPr>
        <w:pStyle w:val="Heading2"/>
      </w:pPr>
      <w:r>
        <w:t xml:space="preserve">297. </w:t>
      </w:r>
    </w:p>
    <w:p w14:paraId="2B6E3303" w14:textId="7C25C44A" w:rsidR="009224BA" w:rsidRDefault="009224BA" w:rsidP="009224BA">
      <w:pPr>
        <w:pStyle w:val="Heading2"/>
        <w:rPr>
          <w:ins w:id="184" w:author="Shatanand Patil" w:date="2022-05-29T22:29:00Z"/>
        </w:rPr>
      </w:pPr>
      <w:r>
        <w:t xml:space="preserve">298. </w:t>
      </w:r>
    </w:p>
    <w:p w14:paraId="4FE845B1" w14:textId="1CC6660E" w:rsidR="009E3041" w:rsidRDefault="009E3041">
      <w:pPr>
        <w:rPr>
          <w:ins w:id="185" w:author="Shatanand Patil" w:date="2022-05-29T22:29:00Z"/>
        </w:rPr>
      </w:pPr>
      <w:ins w:id="186" w:author="Shatanand Patil" w:date="2022-05-29T22:29:00Z">
        <w:r>
          <w:br w:type="page"/>
        </w:r>
      </w:ins>
    </w:p>
    <w:p w14:paraId="0245D6E5" w14:textId="4F849447" w:rsidR="009E3041" w:rsidRPr="009E3041" w:rsidRDefault="009E3041">
      <w:pPr>
        <w:pStyle w:val="Heading1"/>
        <w:jc w:val="center"/>
        <w:rPr>
          <w:b/>
          <w:bCs/>
          <w:sz w:val="48"/>
          <w:szCs w:val="44"/>
          <w:rPrChange w:id="187" w:author="Shatanand Patil" w:date="2022-05-29T22:29:00Z">
            <w:rPr/>
          </w:rPrChange>
        </w:rPr>
        <w:pPrChange w:id="188" w:author="Shatanand Patil" w:date="2022-05-29T22:29:00Z">
          <w:pPr>
            <w:pStyle w:val="Heading2"/>
          </w:pPr>
        </w:pPrChange>
      </w:pPr>
      <w:ins w:id="189" w:author="Shatanand Patil" w:date="2022-05-29T22:29:00Z">
        <w:r>
          <w:rPr>
            <w:b/>
            <w:bCs/>
            <w:sz w:val="48"/>
            <w:szCs w:val="44"/>
          </w:rPr>
          <w:lastRenderedPageBreak/>
          <w:t>XIV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HTTPS Setup with Kubernetes</w:t>
        </w:r>
      </w:ins>
    </w:p>
    <w:p w14:paraId="3DA7D461" w14:textId="42D6447E" w:rsidR="009224BA" w:rsidRDefault="009224BA" w:rsidP="009224BA">
      <w:pPr>
        <w:pStyle w:val="Heading2"/>
      </w:pPr>
      <w:r>
        <w:t xml:space="preserve">299. </w:t>
      </w:r>
    </w:p>
    <w:p w14:paraId="7C0002D1" w14:textId="77777777" w:rsidR="00B21AF6" w:rsidRDefault="00B21AF6" w:rsidP="00B21AF6">
      <w:pPr>
        <w:pStyle w:val="Heading2"/>
      </w:pPr>
      <w:r>
        <w:t xml:space="preserve">300. </w:t>
      </w:r>
    </w:p>
    <w:p w14:paraId="6B80AE48" w14:textId="77777777" w:rsidR="00C17E6D" w:rsidRDefault="00C17E6D" w:rsidP="00C17E6D">
      <w:pPr>
        <w:pStyle w:val="Heading2"/>
      </w:pPr>
      <w:r>
        <w:t xml:space="preserve">301. </w:t>
      </w:r>
    </w:p>
    <w:p w14:paraId="42AAEF6D" w14:textId="77777777" w:rsidR="00C17E6D" w:rsidRDefault="00C17E6D" w:rsidP="00C17E6D">
      <w:pPr>
        <w:pStyle w:val="Heading2"/>
      </w:pPr>
      <w:r>
        <w:t xml:space="preserve">302. </w:t>
      </w:r>
    </w:p>
    <w:p w14:paraId="32AFF866" w14:textId="77777777" w:rsidR="00C17E6D" w:rsidRDefault="00C17E6D" w:rsidP="00C17E6D">
      <w:pPr>
        <w:pStyle w:val="Heading2"/>
      </w:pPr>
      <w:r>
        <w:t xml:space="preserve">303. </w:t>
      </w:r>
    </w:p>
    <w:p w14:paraId="23D925B1" w14:textId="77777777" w:rsidR="00C17E6D" w:rsidRDefault="00C17E6D" w:rsidP="00C17E6D">
      <w:pPr>
        <w:pStyle w:val="Heading2"/>
      </w:pPr>
      <w:r>
        <w:t xml:space="preserve">304. </w:t>
      </w:r>
    </w:p>
    <w:p w14:paraId="5C87B976" w14:textId="77777777" w:rsidR="00C17E6D" w:rsidRDefault="00C17E6D" w:rsidP="00C17E6D">
      <w:pPr>
        <w:pStyle w:val="Heading2"/>
      </w:pPr>
      <w:r>
        <w:t xml:space="preserve">305. </w:t>
      </w:r>
    </w:p>
    <w:p w14:paraId="5DE2CC9E" w14:textId="77777777" w:rsidR="00C17E6D" w:rsidRDefault="00C17E6D" w:rsidP="00C17E6D">
      <w:pPr>
        <w:pStyle w:val="Heading2"/>
      </w:pPr>
      <w:r>
        <w:t xml:space="preserve">306. </w:t>
      </w:r>
    </w:p>
    <w:p w14:paraId="60D0A0B0" w14:textId="77777777" w:rsidR="00C17E6D" w:rsidRDefault="00C17E6D" w:rsidP="00C17E6D">
      <w:pPr>
        <w:pStyle w:val="Heading2"/>
      </w:pPr>
      <w:r>
        <w:t xml:space="preserve">307. </w:t>
      </w:r>
    </w:p>
    <w:p w14:paraId="3EB1713B" w14:textId="77777777" w:rsidR="00C17E6D" w:rsidRDefault="00C17E6D" w:rsidP="00C17E6D">
      <w:pPr>
        <w:pStyle w:val="Heading2"/>
      </w:pPr>
      <w:r>
        <w:t xml:space="preserve">308. </w:t>
      </w:r>
    </w:p>
    <w:p w14:paraId="3851B07D" w14:textId="77777777" w:rsidR="00C17E6D" w:rsidRDefault="00C17E6D" w:rsidP="00C17E6D">
      <w:pPr>
        <w:pStyle w:val="Heading2"/>
      </w:pPr>
      <w:r>
        <w:t xml:space="preserve">309. </w:t>
      </w:r>
    </w:p>
    <w:p w14:paraId="30EC6CE6" w14:textId="77777777" w:rsidR="00C17E6D" w:rsidRDefault="00C17E6D" w:rsidP="00C17E6D">
      <w:pPr>
        <w:pStyle w:val="Heading2"/>
      </w:pPr>
      <w:r>
        <w:t xml:space="preserve">310. </w:t>
      </w:r>
    </w:p>
    <w:p w14:paraId="791A83F3" w14:textId="2FBE8C61" w:rsidR="00C17E6D" w:rsidRDefault="00C17E6D" w:rsidP="00C17E6D">
      <w:pPr>
        <w:pStyle w:val="Heading2"/>
      </w:pPr>
      <w:r>
        <w:t xml:space="preserve">311. </w:t>
      </w:r>
    </w:p>
    <w:p w14:paraId="0944FDA9" w14:textId="216AC26D" w:rsidR="00C17E6D" w:rsidRDefault="00C17E6D" w:rsidP="00C17E6D">
      <w:pPr>
        <w:pStyle w:val="Heading2"/>
      </w:pPr>
      <w:r>
        <w:t xml:space="preserve">312. </w:t>
      </w:r>
    </w:p>
    <w:p w14:paraId="36C403F4" w14:textId="101B0049" w:rsidR="00C17E6D" w:rsidRDefault="00C17E6D" w:rsidP="00C17E6D">
      <w:pPr>
        <w:pStyle w:val="Heading2"/>
      </w:pPr>
      <w:r>
        <w:t xml:space="preserve">313. </w:t>
      </w:r>
    </w:p>
    <w:p w14:paraId="18D86D07" w14:textId="08AFC501" w:rsidR="00C17E6D" w:rsidRDefault="00C17E6D" w:rsidP="00C17E6D">
      <w:pPr>
        <w:pStyle w:val="Heading2"/>
      </w:pPr>
      <w:r>
        <w:t xml:space="preserve">314. </w:t>
      </w:r>
    </w:p>
    <w:p w14:paraId="41DB60A9" w14:textId="66E29E66" w:rsidR="00C17E6D" w:rsidRDefault="00C17E6D" w:rsidP="00C17E6D">
      <w:pPr>
        <w:pStyle w:val="Heading2"/>
      </w:pPr>
      <w:r>
        <w:t xml:space="preserve">315. </w:t>
      </w:r>
    </w:p>
    <w:p w14:paraId="1818194D" w14:textId="1CA82C9A" w:rsidR="00C17E6D" w:rsidRDefault="00C17E6D" w:rsidP="00C17E6D">
      <w:pPr>
        <w:pStyle w:val="Heading2"/>
      </w:pPr>
      <w:r>
        <w:t xml:space="preserve">316. </w:t>
      </w:r>
    </w:p>
    <w:p w14:paraId="6F11E1B2" w14:textId="1C0C63F3" w:rsidR="0000582A" w:rsidRDefault="0000582A">
      <w:pPr>
        <w:rPr>
          <w:ins w:id="190" w:author="Shatanand Patil" w:date="2022-05-29T22:29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91" w:author="Shatanand Patil" w:date="2022-05-29T22:29:00Z">
        <w:r>
          <w:br w:type="page"/>
        </w:r>
      </w:ins>
    </w:p>
    <w:p w14:paraId="2263258A" w14:textId="25295179" w:rsidR="0000582A" w:rsidRPr="0000582A" w:rsidRDefault="0000582A">
      <w:pPr>
        <w:pStyle w:val="Heading1"/>
        <w:jc w:val="center"/>
        <w:rPr>
          <w:ins w:id="192" w:author="Shatanand Patil" w:date="2022-05-29T22:29:00Z"/>
          <w:b/>
          <w:bCs/>
          <w:sz w:val="48"/>
          <w:szCs w:val="44"/>
          <w:rPrChange w:id="193" w:author="Shatanand Patil" w:date="2022-05-29T22:29:00Z">
            <w:rPr>
              <w:ins w:id="194" w:author="Shatanand Patil" w:date="2022-05-29T22:29:00Z"/>
            </w:rPr>
          </w:rPrChange>
        </w:rPr>
        <w:pPrChange w:id="195" w:author="Shatanand Patil" w:date="2022-05-29T22:29:00Z">
          <w:pPr>
            <w:pStyle w:val="Heading2"/>
          </w:pPr>
        </w:pPrChange>
      </w:pPr>
      <w:ins w:id="196" w:author="Shatanand Patil" w:date="2022-05-29T22:29:00Z">
        <w:r>
          <w:rPr>
            <w:b/>
            <w:bCs/>
            <w:sz w:val="48"/>
            <w:szCs w:val="44"/>
          </w:rPr>
          <w:lastRenderedPageBreak/>
          <w:t>XVIII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 xml:space="preserve">Local </w:t>
        </w:r>
      </w:ins>
      <w:ins w:id="197" w:author="Shatanand Patil" w:date="2022-05-29T22:30:00Z">
        <w:r>
          <w:rPr>
            <w:b/>
            <w:bCs/>
            <w:sz w:val="48"/>
            <w:szCs w:val="44"/>
          </w:rPr>
          <w:t>Development with Skaffold</w:t>
        </w:r>
      </w:ins>
    </w:p>
    <w:p w14:paraId="6F8F53A5" w14:textId="1BDFAD8E" w:rsidR="00C17E6D" w:rsidRDefault="00C17E6D" w:rsidP="00C17E6D">
      <w:pPr>
        <w:pStyle w:val="Heading2"/>
      </w:pPr>
      <w:r>
        <w:t xml:space="preserve">317. </w:t>
      </w:r>
    </w:p>
    <w:p w14:paraId="6888D561" w14:textId="6CAEC4DB" w:rsidR="00C17E6D" w:rsidRDefault="00C17E6D" w:rsidP="00C17E6D">
      <w:pPr>
        <w:pStyle w:val="Heading2"/>
      </w:pPr>
      <w:r>
        <w:t xml:space="preserve">318. </w:t>
      </w:r>
    </w:p>
    <w:p w14:paraId="646ECE91" w14:textId="5C4B836B" w:rsidR="00C17E6D" w:rsidRDefault="00C17E6D" w:rsidP="00C17E6D">
      <w:pPr>
        <w:pStyle w:val="Heading2"/>
      </w:pPr>
      <w:r>
        <w:t xml:space="preserve">319. </w:t>
      </w:r>
    </w:p>
    <w:p w14:paraId="1E45D6B8" w14:textId="77777777" w:rsidR="00C17E6D" w:rsidRDefault="00C17E6D" w:rsidP="00C17E6D">
      <w:pPr>
        <w:pStyle w:val="Heading2"/>
      </w:pPr>
      <w:r>
        <w:t xml:space="preserve">320. </w:t>
      </w:r>
    </w:p>
    <w:p w14:paraId="784B1B9E" w14:textId="633EC13C" w:rsidR="00C17E6D" w:rsidRDefault="00C17E6D" w:rsidP="00C17E6D">
      <w:pPr>
        <w:pStyle w:val="Heading2"/>
      </w:pPr>
      <w:r>
        <w:t xml:space="preserve">321. </w:t>
      </w:r>
    </w:p>
    <w:p w14:paraId="746F873D" w14:textId="73AC15C0" w:rsidR="00C17E6D" w:rsidRDefault="00C17E6D" w:rsidP="00C17E6D">
      <w:pPr>
        <w:pStyle w:val="Heading2"/>
      </w:pPr>
      <w:r>
        <w:t xml:space="preserve">322. </w:t>
      </w:r>
    </w:p>
    <w:p w14:paraId="75A41F53" w14:textId="5C73A796" w:rsidR="00C17E6D" w:rsidRDefault="00C17E6D" w:rsidP="00C17E6D">
      <w:pPr>
        <w:pStyle w:val="Heading2"/>
        <w:rPr>
          <w:ins w:id="198" w:author="Shatanand Patil" w:date="2022-05-29T22:30:00Z"/>
        </w:rPr>
      </w:pPr>
      <w:r>
        <w:t xml:space="preserve">323. </w:t>
      </w:r>
    </w:p>
    <w:p w14:paraId="5BF109F8" w14:textId="49185F30" w:rsidR="00CD12FE" w:rsidRDefault="00CD12FE">
      <w:pPr>
        <w:rPr>
          <w:ins w:id="199" w:author="Shatanand Patil" w:date="2022-05-29T22:30:00Z"/>
        </w:rPr>
      </w:pPr>
      <w:ins w:id="200" w:author="Shatanand Patil" w:date="2022-05-29T22:30:00Z">
        <w:r>
          <w:br w:type="page"/>
        </w:r>
      </w:ins>
    </w:p>
    <w:p w14:paraId="2CC01D0E" w14:textId="0616A212" w:rsidR="00CD12FE" w:rsidRPr="001618B0" w:rsidRDefault="00CD12FE" w:rsidP="00CD12FE">
      <w:pPr>
        <w:pStyle w:val="Heading1"/>
        <w:jc w:val="center"/>
        <w:rPr>
          <w:ins w:id="201" w:author="Shatanand Patil" w:date="2022-05-29T22:30:00Z"/>
          <w:b/>
          <w:bCs/>
          <w:sz w:val="48"/>
          <w:szCs w:val="44"/>
        </w:rPr>
      </w:pPr>
      <w:ins w:id="202" w:author="Shatanand Patil" w:date="2022-05-29T22:30:00Z">
        <w:r>
          <w:rPr>
            <w:b/>
            <w:bCs/>
            <w:sz w:val="48"/>
            <w:szCs w:val="44"/>
          </w:rPr>
          <w:lastRenderedPageBreak/>
          <w:t>XIX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Extras</w:t>
        </w:r>
      </w:ins>
    </w:p>
    <w:p w14:paraId="47088416" w14:textId="77777777" w:rsidR="00CD12FE" w:rsidRPr="00290D40" w:rsidRDefault="00CD12FE">
      <w:pPr>
        <w:pPrChange w:id="203" w:author="Shatanand Patil" w:date="2022-05-29T22:30:00Z">
          <w:pPr>
            <w:pStyle w:val="Heading2"/>
          </w:pPr>
        </w:pPrChange>
      </w:pPr>
    </w:p>
    <w:p w14:paraId="312F8250" w14:textId="52C479A4" w:rsidR="00C17E6D" w:rsidRDefault="00C17E6D" w:rsidP="00C17E6D">
      <w:pPr>
        <w:pStyle w:val="Heading2"/>
      </w:pPr>
      <w:r>
        <w:t xml:space="preserve">324. </w:t>
      </w:r>
    </w:p>
    <w:p w14:paraId="0DD690CC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578FEF9" w14:textId="47F1AAB7" w:rsidR="00E81F08" w:rsidRPr="00275F71" w:rsidRDefault="00E81F08" w:rsidP="00EF3151">
      <w:pPr>
        <w:pStyle w:val="Heading2"/>
        <w:rPr>
          <w:b/>
          <w:bCs/>
          <w:sz w:val="48"/>
          <w:szCs w:val="44"/>
        </w:rPr>
      </w:pPr>
    </w:p>
    <w:sectPr w:rsidR="00E81F08" w:rsidRPr="00275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B4D956" w14:textId="77777777" w:rsidR="00A14196" w:rsidRDefault="00A14196" w:rsidP="009309C5">
      <w:pPr>
        <w:spacing w:after="0" w:line="240" w:lineRule="auto"/>
      </w:pPr>
      <w:r>
        <w:separator/>
      </w:r>
    </w:p>
  </w:endnote>
  <w:endnote w:type="continuationSeparator" w:id="0">
    <w:p w14:paraId="44FE5D8D" w14:textId="77777777" w:rsidR="00A14196" w:rsidRDefault="00A14196" w:rsidP="009309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AD7F22" w14:textId="77777777" w:rsidR="00A14196" w:rsidRDefault="00A14196" w:rsidP="009309C5">
      <w:pPr>
        <w:spacing w:after="0" w:line="240" w:lineRule="auto"/>
      </w:pPr>
      <w:r>
        <w:separator/>
      </w:r>
    </w:p>
  </w:footnote>
  <w:footnote w:type="continuationSeparator" w:id="0">
    <w:p w14:paraId="360A98C2" w14:textId="77777777" w:rsidR="00A14196" w:rsidRDefault="00A14196" w:rsidP="009309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F3F20"/>
    <w:multiLevelType w:val="multilevel"/>
    <w:tmpl w:val="E7D6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0134AF"/>
    <w:multiLevelType w:val="multilevel"/>
    <w:tmpl w:val="C4C0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F47E2"/>
    <w:multiLevelType w:val="multilevel"/>
    <w:tmpl w:val="FF60C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302A7B"/>
    <w:multiLevelType w:val="multilevel"/>
    <w:tmpl w:val="D196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50B88"/>
    <w:multiLevelType w:val="hybridMultilevel"/>
    <w:tmpl w:val="C6DA2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55DA6"/>
    <w:multiLevelType w:val="multilevel"/>
    <w:tmpl w:val="F244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6520E2"/>
    <w:multiLevelType w:val="multilevel"/>
    <w:tmpl w:val="5E904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275D26"/>
    <w:multiLevelType w:val="multilevel"/>
    <w:tmpl w:val="A3C2B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5B1590"/>
    <w:multiLevelType w:val="multilevel"/>
    <w:tmpl w:val="B1827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18011BA"/>
    <w:multiLevelType w:val="multilevel"/>
    <w:tmpl w:val="775E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9023B6"/>
    <w:multiLevelType w:val="multilevel"/>
    <w:tmpl w:val="7DF49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6735359">
    <w:abstractNumId w:val="3"/>
  </w:num>
  <w:num w:numId="2" w16cid:durableId="768738156">
    <w:abstractNumId w:val="10"/>
  </w:num>
  <w:num w:numId="3" w16cid:durableId="386028829">
    <w:abstractNumId w:val="2"/>
  </w:num>
  <w:num w:numId="4" w16cid:durableId="1462570805">
    <w:abstractNumId w:val="5"/>
  </w:num>
  <w:num w:numId="5" w16cid:durableId="288633713">
    <w:abstractNumId w:val="1"/>
  </w:num>
  <w:num w:numId="6" w16cid:durableId="974337224">
    <w:abstractNumId w:val="7"/>
  </w:num>
  <w:num w:numId="7" w16cid:durableId="904217562">
    <w:abstractNumId w:val="9"/>
  </w:num>
  <w:num w:numId="8" w16cid:durableId="1373266623">
    <w:abstractNumId w:val="6"/>
  </w:num>
  <w:num w:numId="9" w16cid:durableId="1537084042">
    <w:abstractNumId w:val="0"/>
  </w:num>
  <w:num w:numId="10" w16cid:durableId="1917669465">
    <w:abstractNumId w:val="8"/>
  </w:num>
  <w:num w:numId="11" w16cid:durableId="124972796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Shatanand Patil">
    <w15:presenceInfo w15:providerId="Windows Live" w15:userId="0ef0f5072eee43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E73"/>
    <w:rsid w:val="00000048"/>
    <w:rsid w:val="0000582A"/>
    <w:rsid w:val="00016F8C"/>
    <w:rsid w:val="00017576"/>
    <w:rsid w:val="0002353F"/>
    <w:rsid w:val="00024E2B"/>
    <w:rsid w:val="0003472F"/>
    <w:rsid w:val="00037852"/>
    <w:rsid w:val="00041C74"/>
    <w:rsid w:val="00046FBD"/>
    <w:rsid w:val="000636C7"/>
    <w:rsid w:val="00067CC1"/>
    <w:rsid w:val="00070D48"/>
    <w:rsid w:val="00075858"/>
    <w:rsid w:val="0009242C"/>
    <w:rsid w:val="000B773F"/>
    <w:rsid w:val="000C5673"/>
    <w:rsid w:val="000D0221"/>
    <w:rsid w:val="000D1074"/>
    <w:rsid w:val="000D296C"/>
    <w:rsid w:val="000D403E"/>
    <w:rsid w:val="000D75B9"/>
    <w:rsid w:val="000E2A3D"/>
    <w:rsid w:val="000E3BE5"/>
    <w:rsid w:val="000E511B"/>
    <w:rsid w:val="000E6AAD"/>
    <w:rsid w:val="0010556A"/>
    <w:rsid w:val="00106EFF"/>
    <w:rsid w:val="00114301"/>
    <w:rsid w:val="001309DA"/>
    <w:rsid w:val="00132A43"/>
    <w:rsid w:val="0013505E"/>
    <w:rsid w:val="00135284"/>
    <w:rsid w:val="001352B8"/>
    <w:rsid w:val="00145B27"/>
    <w:rsid w:val="00152019"/>
    <w:rsid w:val="00154F98"/>
    <w:rsid w:val="00156DEB"/>
    <w:rsid w:val="00177397"/>
    <w:rsid w:val="00180563"/>
    <w:rsid w:val="00193028"/>
    <w:rsid w:val="001959EA"/>
    <w:rsid w:val="001A2F12"/>
    <w:rsid w:val="001A6908"/>
    <w:rsid w:val="001A7537"/>
    <w:rsid w:val="001B54DC"/>
    <w:rsid w:val="001C006D"/>
    <w:rsid w:val="001C21A2"/>
    <w:rsid w:val="001E1374"/>
    <w:rsid w:val="001E4F9F"/>
    <w:rsid w:val="001E60E6"/>
    <w:rsid w:val="001E792A"/>
    <w:rsid w:val="001F28E8"/>
    <w:rsid w:val="001F3546"/>
    <w:rsid w:val="00203530"/>
    <w:rsid w:val="00216749"/>
    <w:rsid w:val="00217C8F"/>
    <w:rsid w:val="00224784"/>
    <w:rsid w:val="002254E2"/>
    <w:rsid w:val="00231675"/>
    <w:rsid w:val="002456D7"/>
    <w:rsid w:val="002635D8"/>
    <w:rsid w:val="00272A70"/>
    <w:rsid w:val="00275F71"/>
    <w:rsid w:val="00277ACA"/>
    <w:rsid w:val="00280971"/>
    <w:rsid w:val="0028146F"/>
    <w:rsid w:val="00286C0D"/>
    <w:rsid w:val="0028715B"/>
    <w:rsid w:val="00290D40"/>
    <w:rsid w:val="00292E3E"/>
    <w:rsid w:val="00294A2B"/>
    <w:rsid w:val="002A6AA1"/>
    <w:rsid w:val="002B7084"/>
    <w:rsid w:val="002D2141"/>
    <w:rsid w:val="002E2966"/>
    <w:rsid w:val="002F0699"/>
    <w:rsid w:val="002F7B64"/>
    <w:rsid w:val="00300BCA"/>
    <w:rsid w:val="00310D68"/>
    <w:rsid w:val="00313464"/>
    <w:rsid w:val="00315A0E"/>
    <w:rsid w:val="00323036"/>
    <w:rsid w:val="003272BD"/>
    <w:rsid w:val="00334A63"/>
    <w:rsid w:val="00335FB6"/>
    <w:rsid w:val="003416CF"/>
    <w:rsid w:val="003474C5"/>
    <w:rsid w:val="00352864"/>
    <w:rsid w:val="0035735F"/>
    <w:rsid w:val="003629EE"/>
    <w:rsid w:val="00366E3A"/>
    <w:rsid w:val="00374439"/>
    <w:rsid w:val="0037475F"/>
    <w:rsid w:val="00376E8F"/>
    <w:rsid w:val="00381642"/>
    <w:rsid w:val="00387B1A"/>
    <w:rsid w:val="003952A2"/>
    <w:rsid w:val="00396499"/>
    <w:rsid w:val="003A5E1F"/>
    <w:rsid w:val="003A7A17"/>
    <w:rsid w:val="003B75B6"/>
    <w:rsid w:val="003C4DF5"/>
    <w:rsid w:val="003D0D5D"/>
    <w:rsid w:val="003D0E79"/>
    <w:rsid w:val="003D2128"/>
    <w:rsid w:val="003F073D"/>
    <w:rsid w:val="003F2700"/>
    <w:rsid w:val="003F509A"/>
    <w:rsid w:val="00402DD2"/>
    <w:rsid w:val="00411F4C"/>
    <w:rsid w:val="004136AB"/>
    <w:rsid w:val="0041448A"/>
    <w:rsid w:val="0041662B"/>
    <w:rsid w:val="00425F96"/>
    <w:rsid w:val="004450C6"/>
    <w:rsid w:val="00450D0B"/>
    <w:rsid w:val="00452DFC"/>
    <w:rsid w:val="00462574"/>
    <w:rsid w:val="00462A38"/>
    <w:rsid w:val="00463332"/>
    <w:rsid w:val="0048286A"/>
    <w:rsid w:val="00491E78"/>
    <w:rsid w:val="004A2A88"/>
    <w:rsid w:val="004B721B"/>
    <w:rsid w:val="004C346D"/>
    <w:rsid w:val="004C3D71"/>
    <w:rsid w:val="004D008C"/>
    <w:rsid w:val="004D293E"/>
    <w:rsid w:val="004E10C4"/>
    <w:rsid w:val="004F4AEB"/>
    <w:rsid w:val="005004D4"/>
    <w:rsid w:val="0050143A"/>
    <w:rsid w:val="00502CEB"/>
    <w:rsid w:val="005070F3"/>
    <w:rsid w:val="00514D13"/>
    <w:rsid w:val="00514DFC"/>
    <w:rsid w:val="00521AB5"/>
    <w:rsid w:val="0053489E"/>
    <w:rsid w:val="00540F23"/>
    <w:rsid w:val="005464BD"/>
    <w:rsid w:val="00547FFD"/>
    <w:rsid w:val="00550CDC"/>
    <w:rsid w:val="0055799B"/>
    <w:rsid w:val="00557C70"/>
    <w:rsid w:val="00563463"/>
    <w:rsid w:val="00570962"/>
    <w:rsid w:val="005764C5"/>
    <w:rsid w:val="00580E0A"/>
    <w:rsid w:val="00583E3E"/>
    <w:rsid w:val="00585837"/>
    <w:rsid w:val="0058713D"/>
    <w:rsid w:val="0059261D"/>
    <w:rsid w:val="005B0985"/>
    <w:rsid w:val="005B40E9"/>
    <w:rsid w:val="005B4B6B"/>
    <w:rsid w:val="005B611C"/>
    <w:rsid w:val="005B6A5D"/>
    <w:rsid w:val="005B6DCC"/>
    <w:rsid w:val="005B7D8C"/>
    <w:rsid w:val="005D6D67"/>
    <w:rsid w:val="005E015B"/>
    <w:rsid w:val="005E571F"/>
    <w:rsid w:val="005E7EB5"/>
    <w:rsid w:val="005F23D3"/>
    <w:rsid w:val="005F3250"/>
    <w:rsid w:val="00604C17"/>
    <w:rsid w:val="00612768"/>
    <w:rsid w:val="0061604B"/>
    <w:rsid w:val="00617B4B"/>
    <w:rsid w:val="0062177E"/>
    <w:rsid w:val="00622CBD"/>
    <w:rsid w:val="006470E3"/>
    <w:rsid w:val="00650A92"/>
    <w:rsid w:val="00651C22"/>
    <w:rsid w:val="00655CBB"/>
    <w:rsid w:val="006602CD"/>
    <w:rsid w:val="00662DE2"/>
    <w:rsid w:val="00664691"/>
    <w:rsid w:val="006676AB"/>
    <w:rsid w:val="00676815"/>
    <w:rsid w:val="006811E3"/>
    <w:rsid w:val="00681C0E"/>
    <w:rsid w:val="00691A93"/>
    <w:rsid w:val="006926D2"/>
    <w:rsid w:val="006A2AF9"/>
    <w:rsid w:val="006B0B1B"/>
    <w:rsid w:val="006B101C"/>
    <w:rsid w:val="006C5F4F"/>
    <w:rsid w:val="006E24E3"/>
    <w:rsid w:val="007005E8"/>
    <w:rsid w:val="0070405C"/>
    <w:rsid w:val="00710AD6"/>
    <w:rsid w:val="00715D54"/>
    <w:rsid w:val="00723371"/>
    <w:rsid w:val="0073053E"/>
    <w:rsid w:val="00730F9F"/>
    <w:rsid w:val="00731576"/>
    <w:rsid w:val="00741F59"/>
    <w:rsid w:val="00747933"/>
    <w:rsid w:val="007615B4"/>
    <w:rsid w:val="00774CBE"/>
    <w:rsid w:val="00774D2F"/>
    <w:rsid w:val="00777565"/>
    <w:rsid w:val="00783DEE"/>
    <w:rsid w:val="0078728C"/>
    <w:rsid w:val="0079238D"/>
    <w:rsid w:val="0079702E"/>
    <w:rsid w:val="007A10E1"/>
    <w:rsid w:val="007A3746"/>
    <w:rsid w:val="007D7B7C"/>
    <w:rsid w:val="007D7EFA"/>
    <w:rsid w:val="007E3FD4"/>
    <w:rsid w:val="007E7238"/>
    <w:rsid w:val="0080042B"/>
    <w:rsid w:val="00800B0E"/>
    <w:rsid w:val="00803EC0"/>
    <w:rsid w:val="008159B8"/>
    <w:rsid w:val="00823831"/>
    <w:rsid w:val="00823DE6"/>
    <w:rsid w:val="008246A7"/>
    <w:rsid w:val="00825A96"/>
    <w:rsid w:val="00834E50"/>
    <w:rsid w:val="00840F2C"/>
    <w:rsid w:val="00846125"/>
    <w:rsid w:val="008532C5"/>
    <w:rsid w:val="0086056A"/>
    <w:rsid w:val="0086146A"/>
    <w:rsid w:val="00871227"/>
    <w:rsid w:val="008734B1"/>
    <w:rsid w:val="008759BD"/>
    <w:rsid w:val="0088327F"/>
    <w:rsid w:val="0088376C"/>
    <w:rsid w:val="008B3998"/>
    <w:rsid w:val="008B5B44"/>
    <w:rsid w:val="008B683E"/>
    <w:rsid w:val="008D107F"/>
    <w:rsid w:val="008D1DC7"/>
    <w:rsid w:val="008D5573"/>
    <w:rsid w:val="008F3A48"/>
    <w:rsid w:val="009224BA"/>
    <w:rsid w:val="009309C5"/>
    <w:rsid w:val="00930EAE"/>
    <w:rsid w:val="0093488D"/>
    <w:rsid w:val="00950AB6"/>
    <w:rsid w:val="009578C3"/>
    <w:rsid w:val="00957B7D"/>
    <w:rsid w:val="00960BCA"/>
    <w:rsid w:val="009774BC"/>
    <w:rsid w:val="00997CC3"/>
    <w:rsid w:val="009A1F54"/>
    <w:rsid w:val="009C3ED3"/>
    <w:rsid w:val="009C4F0C"/>
    <w:rsid w:val="009C5174"/>
    <w:rsid w:val="009E131A"/>
    <w:rsid w:val="009E3041"/>
    <w:rsid w:val="009F63CA"/>
    <w:rsid w:val="00A12853"/>
    <w:rsid w:val="00A12E3A"/>
    <w:rsid w:val="00A14196"/>
    <w:rsid w:val="00A14AC4"/>
    <w:rsid w:val="00A15580"/>
    <w:rsid w:val="00A17FD8"/>
    <w:rsid w:val="00A252E2"/>
    <w:rsid w:val="00A257F6"/>
    <w:rsid w:val="00A272E8"/>
    <w:rsid w:val="00A33904"/>
    <w:rsid w:val="00A3474F"/>
    <w:rsid w:val="00A423AE"/>
    <w:rsid w:val="00A43C58"/>
    <w:rsid w:val="00A45581"/>
    <w:rsid w:val="00A52C63"/>
    <w:rsid w:val="00A709DF"/>
    <w:rsid w:val="00A87351"/>
    <w:rsid w:val="00A92BAB"/>
    <w:rsid w:val="00A969C0"/>
    <w:rsid w:val="00AB1D71"/>
    <w:rsid w:val="00AB2CE7"/>
    <w:rsid w:val="00AC7C5D"/>
    <w:rsid w:val="00AE0F39"/>
    <w:rsid w:val="00AE22C7"/>
    <w:rsid w:val="00AE2B8F"/>
    <w:rsid w:val="00AF197D"/>
    <w:rsid w:val="00AF2F5F"/>
    <w:rsid w:val="00B017AA"/>
    <w:rsid w:val="00B0583B"/>
    <w:rsid w:val="00B05BD4"/>
    <w:rsid w:val="00B11D03"/>
    <w:rsid w:val="00B17AA5"/>
    <w:rsid w:val="00B207E0"/>
    <w:rsid w:val="00B21176"/>
    <w:rsid w:val="00B21AF6"/>
    <w:rsid w:val="00B300BE"/>
    <w:rsid w:val="00B42E73"/>
    <w:rsid w:val="00B453B9"/>
    <w:rsid w:val="00B516EE"/>
    <w:rsid w:val="00B677C4"/>
    <w:rsid w:val="00B70B57"/>
    <w:rsid w:val="00B871F6"/>
    <w:rsid w:val="00BB0288"/>
    <w:rsid w:val="00BC11D7"/>
    <w:rsid w:val="00BC2D86"/>
    <w:rsid w:val="00BD0065"/>
    <w:rsid w:val="00BE07E3"/>
    <w:rsid w:val="00BE4EC4"/>
    <w:rsid w:val="00BF20FA"/>
    <w:rsid w:val="00BF768A"/>
    <w:rsid w:val="00C10CD3"/>
    <w:rsid w:val="00C11232"/>
    <w:rsid w:val="00C17E6D"/>
    <w:rsid w:val="00C23A7B"/>
    <w:rsid w:val="00C2484F"/>
    <w:rsid w:val="00C30ED0"/>
    <w:rsid w:val="00C33785"/>
    <w:rsid w:val="00C37657"/>
    <w:rsid w:val="00C376FA"/>
    <w:rsid w:val="00C405EA"/>
    <w:rsid w:val="00C40FFB"/>
    <w:rsid w:val="00C426F1"/>
    <w:rsid w:val="00C43140"/>
    <w:rsid w:val="00C53B4A"/>
    <w:rsid w:val="00C56D69"/>
    <w:rsid w:val="00C640FB"/>
    <w:rsid w:val="00C672D6"/>
    <w:rsid w:val="00C86320"/>
    <w:rsid w:val="00C87F54"/>
    <w:rsid w:val="00C90F7B"/>
    <w:rsid w:val="00C95606"/>
    <w:rsid w:val="00CA072D"/>
    <w:rsid w:val="00CA7404"/>
    <w:rsid w:val="00CA78C2"/>
    <w:rsid w:val="00CA7D3D"/>
    <w:rsid w:val="00CB2D15"/>
    <w:rsid w:val="00CC4CB0"/>
    <w:rsid w:val="00CC7B87"/>
    <w:rsid w:val="00CD12FE"/>
    <w:rsid w:val="00CD63F9"/>
    <w:rsid w:val="00CD6EFF"/>
    <w:rsid w:val="00D04484"/>
    <w:rsid w:val="00D2227D"/>
    <w:rsid w:val="00D306E1"/>
    <w:rsid w:val="00D40DF3"/>
    <w:rsid w:val="00D43C8F"/>
    <w:rsid w:val="00D52331"/>
    <w:rsid w:val="00D57215"/>
    <w:rsid w:val="00D60CC6"/>
    <w:rsid w:val="00D65B7E"/>
    <w:rsid w:val="00D66049"/>
    <w:rsid w:val="00D72C53"/>
    <w:rsid w:val="00D72EAE"/>
    <w:rsid w:val="00D76728"/>
    <w:rsid w:val="00D77CE8"/>
    <w:rsid w:val="00D80389"/>
    <w:rsid w:val="00D803D1"/>
    <w:rsid w:val="00D818C1"/>
    <w:rsid w:val="00D86C46"/>
    <w:rsid w:val="00D9321C"/>
    <w:rsid w:val="00DA16C2"/>
    <w:rsid w:val="00DA36AF"/>
    <w:rsid w:val="00DB549E"/>
    <w:rsid w:val="00DB556D"/>
    <w:rsid w:val="00DB61BA"/>
    <w:rsid w:val="00DC0E91"/>
    <w:rsid w:val="00DC31A7"/>
    <w:rsid w:val="00DD6733"/>
    <w:rsid w:val="00DE2FD2"/>
    <w:rsid w:val="00DE448A"/>
    <w:rsid w:val="00DF115E"/>
    <w:rsid w:val="00DF1519"/>
    <w:rsid w:val="00E079C8"/>
    <w:rsid w:val="00E13649"/>
    <w:rsid w:val="00E24C76"/>
    <w:rsid w:val="00E26515"/>
    <w:rsid w:val="00E367C6"/>
    <w:rsid w:val="00E522C9"/>
    <w:rsid w:val="00E5795B"/>
    <w:rsid w:val="00E608FF"/>
    <w:rsid w:val="00E74A62"/>
    <w:rsid w:val="00E81F08"/>
    <w:rsid w:val="00EA2E42"/>
    <w:rsid w:val="00EA3DA8"/>
    <w:rsid w:val="00EA7C62"/>
    <w:rsid w:val="00EB0B3D"/>
    <w:rsid w:val="00EC4D30"/>
    <w:rsid w:val="00EC6463"/>
    <w:rsid w:val="00EE1884"/>
    <w:rsid w:val="00EF114B"/>
    <w:rsid w:val="00EF3151"/>
    <w:rsid w:val="00EF5F20"/>
    <w:rsid w:val="00EF6FE8"/>
    <w:rsid w:val="00F04FC6"/>
    <w:rsid w:val="00F115F6"/>
    <w:rsid w:val="00F145B2"/>
    <w:rsid w:val="00F159FD"/>
    <w:rsid w:val="00F259F4"/>
    <w:rsid w:val="00F31027"/>
    <w:rsid w:val="00F3163E"/>
    <w:rsid w:val="00F36749"/>
    <w:rsid w:val="00F37BEF"/>
    <w:rsid w:val="00F40D3A"/>
    <w:rsid w:val="00F42E4B"/>
    <w:rsid w:val="00F43C3B"/>
    <w:rsid w:val="00F43F48"/>
    <w:rsid w:val="00F51AFA"/>
    <w:rsid w:val="00F53259"/>
    <w:rsid w:val="00F57F38"/>
    <w:rsid w:val="00F750C9"/>
    <w:rsid w:val="00F80C79"/>
    <w:rsid w:val="00F84115"/>
    <w:rsid w:val="00F9739D"/>
    <w:rsid w:val="00FA638D"/>
    <w:rsid w:val="00FA77D7"/>
    <w:rsid w:val="00FB152D"/>
    <w:rsid w:val="00FC662D"/>
    <w:rsid w:val="00FD333A"/>
    <w:rsid w:val="00FD463C"/>
    <w:rsid w:val="00FD5058"/>
    <w:rsid w:val="00FE0197"/>
    <w:rsid w:val="00FE2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B3FF0"/>
  <w15:chartTrackingRefBased/>
  <w15:docId w15:val="{8FB01612-6302-418D-A441-A6E7FF4C5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2D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E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0D5D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customStyle="1" w:styleId="CODE">
    <w:name w:val="CODE"/>
    <w:basedOn w:val="Normal"/>
    <w:link w:val="CODEChar"/>
    <w:qFormat/>
    <w:rsid w:val="003D0D5D"/>
    <w:pPr>
      <w:spacing w:after="0" w:line="240" w:lineRule="auto"/>
      <w:ind w:left="720"/>
    </w:pPr>
    <w:rPr>
      <w:rFonts w:cs="Courier New"/>
      <w:bCs/>
      <w:color w:val="595959" w:themeColor="text1" w:themeTint="A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4612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CODEChar">
    <w:name w:val="CODE Char"/>
    <w:basedOn w:val="DefaultParagraphFont"/>
    <w:link w:val="CODE"/>
    <w:rsid w:val="003D0D5D"/>
    <w:rPr>
      <w:rFonts w:cs="Courier New"/>
      <w:bCs/>
      <w:color w:val="595959" w:themeColor="text1" w:themeTint="A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43C3B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43C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3C3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43C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2D15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NormalWeb">
    <w:name w:val="Normal (Web)"/>
    <w:basedOn w:val="Normal"/>
    <w:uiPriority w:val="99"/>
    <w:semiHidden/>
    <w:unhideWhenUsed/>
    <w:rsid w:val="00CB2D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B2D1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B2D1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2D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2D15"/>
    <w:rPr>
      <w:rFonts w:ascii="Courier New" w:eastAsia="Times New Roman" w:hAnsi="Courier New" w:cs="Courier New"/>
      <w:sz w:val="20"/>
    </w:rPr>
  </w:style>
  <w:style w:type="character" w:customStyle="1" w:styleId="hljs-keyword">
    <w:name w:val="hljs-keyword"/>
    <w:basedOn w:val="DefaultParagraphFont"/>
    <w:rsid w:val="00CB2D15"/>
  </w:style>
  <w:style w:type="character" w:customStyle="1" w:styleId="hljs-string">
    <w:name w:val="hljs-string"/>
    <w:basedOn w:val="DefaultParagraphFont"/>
    <w:rsid w:val="00CB2D15"/>
  </w:style>
  <w:style w:type="character" w:customStyle="1" w:styleId="hljs-selector-class">
    <w:name w:val="hljs-selector-class"/>
    <w:basedOn w:val="DefaultParagraphFont"/>
    <w:rsid w:val="00CB2D15"/>
  </w:style>
  <w:style w:type="character" w:customStyle="1" w:styleId="hljs-builtin">
    <w:name w:val="hljs-built_in"/>
    <w:basedOn w:val="DefaultParagraphFont"/>
    <w:rsid w:val="00CB2D15"/>
  </w:style>
  <w:style w:type="character" w:customStyle="1" w:styleId="hljs-function">
    <w:name w:val="hljs-function"/>
    <w:basedOn w:val="DefaultParagraphFont"/>
    <w:rsid w:val="00CB2D15"/>
  </w:style>
  <w:style w:type="character" w:customStyle="1" w:styleId="hljs-title">
    <w:name w:val="hljs-title"/>
    <w:basedOn w:val="DefaultParagraphFont"/>
    <w:rsid w:val="00CB2D15"/>
  </w:style>
  <w:style w:type="character" w:customStyle="1" w:styleId="hljs-params">
    <w:name w:val="hljs-params"/>
    <w:basedOn w:val="DefaultParagraphFont"/>
    <w:rsid w:val="00CB2D15"/>
  </w:style>
  <w:style w:type="character" w:customStyle="1" w:styleId="hljs-attr">
    <w:name w:val="hljs-attr"/>
    <w:basedOn w:val="DefaultParagraphFont"/>
    <w:rsid w:val="00CB2D15"/>
  </w:style>
  <w:style w:type="character" w:customStyle="1" w:styleId="hljs-number">
    <w:name w:val="hljs-number"/>
    <w:basedOn w:val="DefaultParagraphFont"/>
    <w:rsid w:val="00CB2D15"/>
  </w:style>
  <w:style w:type="character" w:customStyle="1" w:styleId="hljs-subst">
    <w:name w:val="hljs-subst"/>
    <w:basedOn w:val="DefaultParagraphFont"/>
    <w:rsid w:val="00CB2D15"/>
  </w:style>
  <w:style w:type="character" w:styleId="Strong">
    <w:name w:val="Strong"/>
    <w:basedOn w:val="DefaultParagraphFont"/>
    <w:uiPriority w:val="22"/>
    <w:qFormat/>
    <w:rsid w:val="00715D5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30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09C5"/>
  </w:style>
  <w:style w:type="paragraph" w:styleId="Footer">
    <w:name w:val="footer"/>
    <w:basedOn w:val="Normal"/>
    <w:link w:val="FooterChar"/>
    <w:uiPriority w:val="99"/>
    <w:unhideWhenUsed/>
    <w:rsid w:val="00930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09C5"/>
  </w:style>
  <w:style w:type="paragraph" w:styleId="ListParagraph">
    <w:name w:val="List Paragraph"/>
    <w:basedOn w:val="Normal"/>
    <w:uiPriority w:val="34"/>
    <w:qFormat/>
    <w:rsid w:val="0056346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A2E4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08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2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9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1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0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1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57544">
          <w:blockQuote w:val="1"/>
          <w:marLeft w:val="0"/>
          <w:marRight w:val="0"/>
          <w:marTop w:val="720"/>
          <w:marBottom w:val="720"/>
          <w:divBdr>
            <w:top w:val="none" w:sz="0" w:space="0" w:color="auto"/>
            <w:left w:val="single" w:sz="12" w:space="0" w:color="66CCBB"/>
            <w:bottom w:val="none" w:sz="0" w:space="0" w:color="auto"/>
            <w:right w:val="none" w:sz="0" w:space="0" w:color="auto"/>
          </w:divBdr>
        </w:div>
        <w:div w:id="1769420975">
          <w:marLeft w:val="0"/>
          <w:marRight w:val="0"/>
          <w:marTop w:val="900"/>
          <w:marBottom w:val="900"/>
          <w:divBdr>
            <w:top w:val="single" w:sz="12" w:space="15" w:color="4C5859"/>
            <w:left w:val="single" w:sz="12" w:space="15" w:color="4C5859"/>
            <w:bottom w:val="single" w:sz="12" w:space="15" w:color="4C5859"/>
            <w:right w:val="single" w:sz="12" w:space="15" w:color="4C5859"/>
          </w:divBdr>
        </w:div>
      </w:divsChild>
    </w:div>
    <w:div w:id="430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1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1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5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5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8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5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7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3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5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0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1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1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6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FFDD9-FDF8-42F8-9690-4156528AA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10418</TotalTime>
  <Pages>61</Pages>
  <Words>2330</Words>
  <Characters>13281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Shatanand Patil</dc:creator>
  <cp:keywords/>
  <dc:description/>
  <cp:lastModifiedBy>Shatanand Patil</cp:lastModifiedBy>
  <cp:revision>16</cp:revision>
  <dcterms:created xsi:type="dcterms:W3CDTF">2022-05-28T09:14:00Z</dcterms:created>
  <dcterms:modified xsi:type="dcterms:W3CDTF">2024-09-17T01:24:00Z</dcterms:modified>
</cp:coreProperties>
</file>